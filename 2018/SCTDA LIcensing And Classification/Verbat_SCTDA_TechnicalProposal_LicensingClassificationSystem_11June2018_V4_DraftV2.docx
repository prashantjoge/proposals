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5D11FD" w14:textId="77777777" w:rsidR="001F2895" w:rsidRDefault="00F112A7">
      <w:r>
        <w:rPr>
          <w:noProof/>
        </w:rPr>
        <w:drawing>
          <wp:anchor distT="0" distB="0" distL="114300" distR="114300" simplePos="0" relativeHeight="251625472" behindDoc="0" locked="0" layoutInCell="1" allowOverlap="1" wp14:anchorId="1AFB5556" wp14:editId="316D61AE">
            <wp:simplePos x="0" y="0"/>
            <wp:positionH relativeFrom="column">
              <wp:posOffset>3714750</wp:posOffset>
            </wp:positionH>
            <wp:positionV relativeFrom="paragraph">
              <wp:posOffset>-71120</wp:posOffset>
            </wp:positionV>
            <wp:extent cx="2519045" cy="669925"/>
            <wp:effectExtent l="0" t="0" r="0" b="0"/>
            <wp:wrapThrough wrapText="bothSides">
              <wp:wrapPolygon edited="0">
                <wp:start x="1960" y="0"/>
                <wp:lineTo x="817" y="2457"/>
                <wp:lineTo x="0" y="6756"/>
                <wp:lineTo x="0" y="14127"/>
                <wp:lineTo x="980" y="20269"/>
                <wp:lineTo x="2777" y="20883"/>
                <wp:lineTo x="3430" y="20883"/>
                <wp:lineTo x="21072" y="19041"/>
                <wp:lineTo x="21399" y="12899"/>
                <wp:lineTo x="20418" y="10442"/>
                <wp:lineTo x="21399" y="6142"/>
                <wp:lineTo x="21072" y="3071"/>
                <wp:lineTo x="3757" y="0"/>
                <wp:lineTo x="196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erb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9045" cy="669925"/>
                    </a:xfrm>
                    <a:prstGeom prst="rect">
                      <a:avLst/>
                    </a:prstGeom>
                  </pic:spPr>
                </pic:pic>
              </a:graphicData>
            </a:graphic>
            <wp14:sizeRelH relativeFrom="margin">
              <wp14:pctWidth>0</wp14:pctWidth>
            </wp14:sizeRelH>
            <wp14:sizeRelV relativeFrom="margin">
              <wp14:pctHeight>0</wp14:pctHeight>
            </wp14:sizeRelV>
          </wp:anchor>
        </w:drawing>
      </w:r>
      <w:r w:rsidR="00677D55">
        <w:rPr>
          <w:noProof/>
        </w:rPr>
        <mc:AlternateContent>
          <mc:Choice Requires="wps">
            <w:drawing>
              <wp:anchor distT="0" distB="0" distL="114300" distR="114300" simplePos="0" relativeHeight="251627520" behindDoc="0" locked="0" layoutInCell="1" allowOverlap="1" wp14:anchorId="6C15E53E" wp14:editId="4C491465">
                <wp:simplePos x="0" y="0"/>
                <wp:positionH relativeFrom="column">
                  <wp:posOffset>-142875</wp:posOffset>
                </wp:positionH>
                <wp:positionV relativeFrom="paragraph">
                  <wp:posOffset>-104775</wp:posOffset>
                </wp:positionV>
                <wp:extent cx="2952750" cy="1134745"/>
                <wp:effectExtent l="0" t="0" r="0" b="8255"/>
                <wp:wrapNone/>
                <wp:docPr id="50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0" cy="1134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F462A" w14:textId="77777777" w:rsidR="004E38BA" w:rsidRPr="00C5013A" w:rsidRDefault="004E38B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14:paraId="28F378F3"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14:paraId="1F73C4E4"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14:paraId="375524AA" w14:textId="77777777" w:rsidR="004E38BA" w:rsidRPr="00C5013A" w:rsidRDefault="004E38BA" w:rsidP="001A433B">
                            <w:pPr>
                              <w:spacing w:line="240" w:lineRule="exact"/>
                              <w:rPr>
                                <w:rFonts w:ascii="Open Sans" w:eastAsia="Dotum" w:hAnsi="Open Sans" w:cs="Open Sans"/>
                                <w:spacing w:val="-12"/>
                                <w:sz w:val="20"/>
                              </w:rPr>
                            </w:pPr>
                          </w:p>
                          <w:p w14:paraId="586C4C52"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w:t>
                            </w:r>
                          </w:p>
                          <w:p w14:paraId="4DB8D954"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15E53E" id="_x0000_t202" coordsize="21600,21600" o:spt="202" path="m,l,21600r21600,l21600,xe">
                <v:stroke joinstyle="miter"/>
                <v:path gradientshapeok="t" o:connecttype="rect"/>
              </v:shapetype>
              <v:shape id="Text Box 5" o:spid="_x0000_s1026" type="#_x0000_t202" style="position:absolute;left:0;text-align:left;margin-left:-11.25pt;margin-top:-8.25pt;width:232.5pt;height:89.3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" fillcolor="white [3201]" stroked="f" strokeweight=".5pt">
                <v:path arrowok="t"/>
                <v:textbox>
                  <w:txbxContent>
                    <w:p w14:paraId="34BF462A" w14:textId="77777777" w:rsidR="004E38BA" w:rsidRPr="00C5013A" w:rsidRDefault="004E38BA" w:rsidP="001A433B">
                      <w:pPr>
                        <w:spacing w:line="240" w:lineRule="exact"/>
                        <w:rPr>
                          <w:rFonts w:ascii="Open Sans" w:eastAsia="Dotum" w:hAnsi="Open Sans" w:cs="Open Sans"/>
                          <w:spacing w:val="-12"/>
                          <w:sz w:val="20"/>
                        </w:rPr>
                      </w:pPr>
                      <w:r>
                        <w:rPr>
                          <w:rFonts w:ascii="Open Sans" w:eastAsia="Dotum" w:hAnsi="Open Sans" w:cs="Open Sans"/>
                          <w:spacing w:val="-12"/>
                          <w:sz w:val="20"/>
                        </w:rPr>
                        <w:t>217, Sheikh Rashid Building</w:t>
                      </w:r>
                    </w:p>
                    <w:p w14:paraId="28F378F3"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P.O Box 56272, Dubai</w:t>
                      </w:r>
                    </w:p>
                    <w:p w14:paraId="1F73C4E4"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United Arab Emirates</w:t>
                      </w:r>
                    </w:p>
                    <w:p w14:paraId="375524AA" w14:textId="77777777" w:rsidR="004E38BA" w:rsidRPr="00C5013A" w:rsidRDefault="004E38BA" w:rsidP="001A433B">
                      <w:pPr>
                        <w:spacing w:line="240" w:lineRule="exact"/>
                        <w:rPr>
                          <w:rFonts w:ascii="Open Sans" w:eastAsia="Dotum" w:hAnsi="Open Sans" w:cs="Open Sans"/>
                          <w:spacing w:val="-12"/>
                          <w:sz w:val="20"/>
                        </w:rPr>
                      </w:pPr>
                    </w:p>
                    <w:p w14:paraId="586C4C52"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Tel: +971 4 2973236</w:t>
                      </w:r>
                      <w:r>
                        <w:rPr>
                          <w:rFonts w:ascii="Open Sans" w:eastAsia="Dotum" w:hAnsi="Open Sans" w:cs="Open Sans"/>
                          <w:spacing w:val="-12"/>
                          <w:sz w:val="20"/>
                        </w:rPr>
                        <w:t xml:space="preserve"> </w:t>
                      </w:r>
                    </w:p>
                    <w:p w14:paraId="4DB8D954" w14:textId="77777777" w:rsidR="004E38BA" w:rsidRPr="00C5013A" w:rsidRDefault="004E38BA" w:rsidP="001A433B">
                      <w:pPr>
                        <w:spacing w:line="240" w:lineRule="exact"/>
                        <w:rPr>
                          <w:rFonts w:ascii="Open Sans" w:eastAsia="Dotum" w:hAnsi="Open Sans" w:cs="Open Sans"/>
                          <w:spacing w:val="-12"/>
                          <w:sz w:val="20"/>
                        </w:rPr>
                      </w:pPr>
                      <w:r w:rsidRPr="00C5013A">
                        <w:rPr>
                          <w:rFonts w:ascii="Open Sans" w:eastAsia="Dotum" w:hAnsi="Open Sans" w:cs="Open Sans"/>
                          <w:spacing w:val="-12"/>
                          <w:sz w:val="20"/>
                        </w:rPr>
                        <w:t>Email: uae@verbat.com</w:t>
                      </w:r>
                    </w:p>
                  </w:txbxContent>
                </v:textbox>
              </v:shape>
            </w:pict>
          </mc:Fallback>
        </mc:AlternateContent>
      </w:r>
      <w:proofErr w:type="spellStart"/>
      <w:proofErr w:type="gramStart"/>
      <w:r w:rsidR="008C2D93">
        <w:t>roid</w:t>
      </w:r>
      <w:proofErr w:type="spellEnd"/>
      <w:proofErr w:type="gramEnd"/>
    </w:p>
    <w:p w14:paraId="338803EF" w14:textId="77777777" w:rsidR="001F2895" w:rsidRDefault="001F2895"/>
    <w:p w14:paraId="040BA652" w14:textId="77777777" w:rsidR="001F2895" w:rsidRDefault="001F2895"/>
    <w:p w14:paraId="4DF837A2" w14:textId="77777777" w:rsidR="001F2895" w:rsidRDefault="001F2895"/>
    <w:p w14:paraId="467B2342" w14:textId="77777777" w:rsidR="001F2895" w:rsidRDefault="001F2895"/>
    <w:p w14:paraId="7D0479E8" w14:textId="77777777" w:rsidR="001F2895" w:rsidRDefault="001F2895"/>
    <w:p w14:paraId="2FC5BECE" w14:textId="77777777" w:rsidR="001F2895" w:rsidRDefault="001F2895"/>
    <w:p w14:paraId="5035B2B0" w14:textId="77777777" w:rsidR="001F2895" w:rsidRDefault="001F2895"/>
    <w:p w14:paraId="3714D936" w14:textId="77777777" w:rsidR="00C73386" w:rsidRDefault="00C73386"/>
    <w:p w14:paraId="35DDCD33" w14:textId="77777777" w:rsidR="0038602F" w:rsidRPr="000C1A57" w:rsidRDefault="00632DD8" w:rsidP="000C1A57">
      <w:pPr>
        <w:spacing w:line="1080" w:lineRule="exact"/>
        <w:rPr>
          <w:rFonts w:ascii="Open Sans Extrabold" w:hAnsi="Open Sans Extrabold" w:cs="Open Sans"/>
          <w:color w:val="262626" w:themeColor="text1" w:themeTint="D9"/>
          <w:sz w:val="96"/>
        </w:rPr>
      </w:pPr>
      <w:r>
        <w:rPr>
          <w:rFonts w:ascii="Open Sans Extrabold" w:hAnsi="Open Sans Extrabold" w:cs="Open Sans"/>
          <w:color w:val="262626" w:themeColor="text1" w:themeTint="D9"/>
          <w:position w:val="12"/>
          <w:sz w:val="100"/>
          <w:szCs w:val="100"/>
        </w:rPr>
        <w:t>TECHNICAL</w:t>
      </w:r>
      <w:r w:rsidR="00861FFF" w:rsidRPr="00D31BF4">
        <w:rPr>
          <w:rFonts w:ascii="Open Sans Extrabold" w:hAnsi="Open Sans Extrabold" w:cs="Open Sans"/>
          <w:color w:val="262626" w:themeColor="text1" w:themeTint="D9"/>
          <w:position w:val="12"/>
          <w:sz w:val="100"/>
          <w:szCs w:val="100"/>
        </w:rPr>
        <w:br/>
      </w:r>
      <w:r w:rsidR="007C531C" w:rsidRPr="00D31BF4">
        <w:rPr>
          <w:rFonts w:ascii="Open Sans Extrabold" w:hAnsi="Open Sans Extrabold" w:cs="Open Sans"/>
          <w:color w:val="262626" w:themeColor="text1" w:themeTint="D9"/>
          <w:position w:val="12"/>
          <w:sz w:val="100"/>
          <w:szCs w:val="100"/>
        </w:rPr>
        <w:t>PROPOSAL</w:t>
      </w:r>
    </w:p>
    <w:p w14:paraId="1915FC8A" w14:textId="77777777" w:rsidR="00C73386" w:rsidRDefault="004312C0" w:rsidP="004312C0">
      <w:pPr>
        <w:spacing w:line="240" w:lineRule="auto"/>
        <w:rPr>
          <w:rFonts w:ascii="Open Sans Semibold" w:eastAsiaTheme="minorEastAsia" w:hAnsi="Open Sans Semibold" w:cs="Open Sans Semibold"/>
          <w:b/>
          <w:color w:val="262626" w:themeColor="text1" w:themeTint="D9"/>
          <w:sz w:val="28"/>
          <w:szCs w:val="28"/>
        </w:rPr>
      </w:pPr>
      <w:r>
        <w:rPr>
          <w:noProof/>
        </w:rPr>
        <mc:AlternateContent>
          <mc:Choice Requires="wps">
            <w:drawing>
              <wp:anchor distT="0" distB="0" distL="114300" distR="114300" simplePos="0" relativeHeight="251626496" behindDoc="0" locked="0" layoutInCell="1" allowOverlap="1" wp14:anchorId="227CABF5" wp14:editId="2AA04BC5">
                <wp:simplePos x="0" y="0"/>
                <wp:positionH relativeFrom="margin">
                  <wp:posOffset>0</wp:posOffset>
                </wp:positionH>
                <wp:positionV relativeFrom="page">
                  <wp:posOffset>4686300</wp:posOffset>
                </wp:positionV>
                <wp:extent cx="3933825" cy="114300"/>
                <wp:effectExtent l="0" t="0" r="9525" b="0"/>
                <wp:wrapNone/>
                <wp:docPr id="49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3825" cy="11430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EE55CB1" id="Rectangle 3" o:spid="_x0000_s1026" style="position:absolute;margin-left:0;margin-top:369pt;width:309.75pt;height:9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" fillcolor="#8e0000" stroked="f" strokeweight="1pt">
                <v:path arrowok="t"/>
                <w10:wrap anchorx="margin" anchory="page"/>
              </v:rect>
            </w:pict>
          </mc:Fallback>
        </mc:AlternateContent>
      </w:r>
      <w:r w:rsidR="00582CB9" w:rsidRPr="00582CB9">
        <w:rPr>
          <w:rFonts w:ascii="Open Sans Semibold" w:eastAsiaTheme="minorEastAsia" w:hAnsi="Open Sans Semibold" w:cs="Open Sans Semibold"/>
          <w:b/>
          <w:color w:val="262626" w:themeColor="text1" w:themeTint="D9"/>
          <w:sz w:val="28"/>
          <w:szCs w:val="28"/>
        </w:rPr>
        <w:t>SCTDA Licensing and Classification System [TSD/01/2018]</w:t>
      </w:r>
    </w:p>
    <w:p w14:paraId="7B85F9E5" w14:textId="77777777" w:rsidR="0097115D" w:rsidRPr="00B860BD" w:rsidRDefault="0097115D" w:rsidP="00A54BCA">
      <w:pPr>
        <w:rPr>
          <w:rFonts w:ascii="Open Sans Semibold" w:eastAsiaTheme="minorEastAsia" w:hAnsi="Open Sans Semibold" w:cs="Open Sans Semibold"/>
          <w:b/>
          <w:color w:val="262626" w:themeColor="text1" w:themeTint="D9"/>
          <w:sz w:val="28"/>
          <w:szCs w:val="28"/>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13"/>
        <w:gridCol w:w="2809"/>
      </w:tblGrid>
      <w:tr w:rsidR="00D31BF4" w:rsidRPr="00D31BF4" w14:paraId="0FBFAFE2" w14:textId="77777777" w:rsidTr="0023098C">
        <w:tc>
          <w:tcPr>
            <w:tcW w:w="6503" w:type="dxa"/>
          </w:tcPr>
          <w:p w14:paraId="5DD0B622" w14:textId="77777777" w:rsidR="004312C0" w:rsidRDefault="004312C0" w:rsidP="00C54E3A">
            <w:pPr>
              <w:jc w:val="left"/>
              <w:rPr>
                <w:rFonts w:eastAsiaTheme="minorEastAsia" w:cs="Open Sans Light"/>
                <w:b/>
                <w:color w:val="262626" w:themeColor="text1" w:themeTint="D9"/>
                <w:sz w:val="20"/>
                <w:szCs w:val="20"/>
              </w:rPr>
            </w:pPr>
          </w:p>
          <w:p w14:paraId="2AE81E94" w14:textId="77777777" w:rsidR="007C7778" w:rsidRPr="00F45E36" w:rsidRDefault="007C7778" w:rsidP="00C54E3A">
            <w:pPr>
              <w:jc w:val="left"/>
              <w:rPr>
                <w:rFonts w:ascii="Open Sans" w:eastAsiaTheme="minorEastAsia" w:hAnsi="Open Sans" w:cs="Open Sans"/>
                <w:color w:val="262626" w:themeColor="text1" w:themeTint="D9"/>
                <w:szCs w:val="28"/>
              </w:rPr>
            </w:pPr>
            <w:r w:rsidRPr="00F45E36">
              <w:rPr>
                <w:rFonts w:eastAsiaTheme="minorEastAsia" w:cs="Open Sans Light"/>
                <w:b/>
                <w:color w:val="262626" w:themeColor="text1" w:themeTint="D9"/>
                <w:sz w:val="20"/>
                <w:szCs w:val="20"/>
              </w:rPr>
              <w:t>Prepared for:</w:t>
            </w:r>
            <w:r w:rsidRPr="00F45E36">
              <w:rPr>
                <w:rFonts w:ascii="Open Sans" w:eastAsiaTheme="minorEastAsia" w:hAnsi="Open Sans" w:cs="Open Sans"/>
                <w:color w:val="262626" w:themeColor="text1" w:themeTint="D9"/>
                <w:szCs w:val="28"/>
              </w:rPr>
              <w:br/>
            </w:r>
          </w:p>
          <w:p w14:paraId="25E9E0A5" w14:textId="77777777" w:rsidR="005836D1" w:rsidRDefault="00FD7E19" w:rsidP="00FD7E19">
            <w:pPr>
              <w:spacing w:line="240" w:lineRule="auto"/>
              <w:rPr>
                <w:rFonts w:ascii="Open Sans Semibold" w:eastAsiaTheme="minorEastAsia" w:hAnsi="Open Sans Semibold" w:cs="Open Sans Semibold"/>
                <w:b/>
                <w:color w:val="262626" w:themeColor="text1" w:themeTint="D9"/>
                <w:sz w:val="28"/>
                <w:szCs w:val="28"/>
              </w:rPr>
            </w:pPr>
            <w:r>
              <w:rPr>
                <w:rFonts w:ascii="Open Sans Semibold" w:eastAsiaTheme="minorEastAsia" w:hAnsi="Open Sans Semibold" w:cs="Open Sans Semibold"/>
                <w:b/>
                <w:color w:val="262626" w:themeColor="text1" w:themeTint="D9"/>
                <w:sz w:val="28"/>
                <w:szCs w:val="28"/>
              </w:rPr>
              <w:t xml:space="preserve">Sharjah Tourism and Commerce </w:t>
            </w:r>
          </w:p>
          <w:p w14:paraId="185BDB5B" w14:textId="77777777" w:rsidR="00FD7E19" w:rsidRDefault="00FD7E19" w:rsidP="00FD7E19">
            <w:pPr>
              <w:spacing w:line="240" w:lineRule="auto"/>
              <w:rPr>
                <w:rFonts w:ascii="Open Sans Semibold" w:eastAsiaTheme="minorEastAsia" w:hAnsi="Open Sans Semibold" w:cs="Open Sans Semibold"/>
                <w:b/>
                <w:color w:val="262626" w:themeColor="text1" w:themeTint="D9"/>
                <w:sz w:val="28"/>
                <w:szCs w:val="28"/>
              </w:rPr>
            </w:pPr>
            <w:r>
              <w:rPr>
                <w:rFonts w:ascii="Open Sans Semibold" w:eastAsiaTheme="minorEastAsia" w:hAnsi="Open Sans Semibold" w:cs="Open Sans Semibold"/>
                <w:b/>
                <w:color w:val="262626" w:themeColor="text1" w:themeTint="D9"/>
                <w:sz w:val="28"/>
                <w:szCs w:val="28"/>
              </w:rPr>
              <w:t>Development Authority</w:t>
            </w:r>
          </w:p>
          <w:p w14:paraId="16FAFB7E" w14:textId="77777777" w:rsidR="007C7778" w:rsidRPr="00F45E36" w:rsidRDefault="007C7778" w:rsidP="00632DD8">
            <w:pPr>
              <w:spacing w:line="240" w:lineRule="auto"/>
              <w:rPr>
                <w:rFonts w:ascii="Open Sans" w:hAnsi="Open Sans" w:cs="Open Sans"/>
                <w:color w:val="262626" w:themeColor="text1" w:themeTint="D9"/>
                <w:szCs w:val="28"/>
              </w:rPr>
            </w:pPr>
          </w:p>
        </w:tc>
        <w:tc>
          <w:tcPr>
            <w:tcW w:w="2835" w:type="dxa"/>
          </w:tcPr>
          <w:p w14:paraId="358EC48D" w14:textId="77777777" w:rsidR="004312C0" w:rsidRDefault="004312C0" w:rsidP="008767A1">
            <w:pPr>
              <w:spacing w:line="300" w:lineRule="exact"/>
              <w:jc w:val="left"/>
              <w:rPr>
                <w:rFonts w:eastAsiaTheme="minorEastAsia" w:cs="Open Sans Light"/>
                <w:b/>
                <w:color w:val="262626" w:themeColor="text1" w:themeTint="D9"/>
                <w:sz w:val="20"/>
                <w:szCs w:val="20"/>
              </w:rPr>
            </w:pPr>
          </w:p>
          <w:p w14:paraId="41171C68" w14:textId="77777777" w:rsidR="007C7778" w:rsidRPr="00F45E36" w:rsidRDefault="00512205" w:rsidP="008767A1">
            <w:pPr>
              <w:spacing w:line="300" w:lineRule="exact"/>
              <w:jc w:val="left"/>
              <w:rPr>
                <w:rFonts w:eastAsiaTheme="minorEastAsia" w:cs="Open Sans Light"/>
                <w:b/>
                <w:color w:val="262626" w:themeColor="text1" w:themeTint="D9"/>
                <w:sz w:val="20"/>
                <w:szCs w:val="20"/>
              </w:rPr>
            </w:pPr>
            <w:r w:rsidRPr="00F45E36">
              <w:rPr>
                <w:rFonts w:eastAsiaTheme="minorEastAsia" w:cs="Open Sans Light"/>
                <w:b/>
                <w:color w:val="262626" w:themeColor="text1" w:themeTint="D9"/>
                <w:sz w:val="20"/>
                <w:szCs w:val="20"/>
              </w:rPr>
              <w:t>Submission Date:</w:t>
            </w:r>
          </w:p>
          <w:p w14:paraId="2EA98AB0" w14:textId="3C0D422D" w:rsidR="00512205" w:rsidRPr="00F45E36" w:rsidRDefault="00913D59" w:rsidP="00FD7E19">
            <w:pPr>
              <w:spacing w:line="300" w:lineRule="exact"/>
              <w:jc w:val="left"/>
              <w:rPr>
                <w:rFonts w:eastAsiaTheme="minorEastAsia" w:cs="Open Sans Light"/>
                <w:color w:val="262626" w:themeColor="text1" w:themeTint="D9"/>
                <w:sz w:val="20"/>
                <w:szCs w:val="20"/>
              </w:rPr>
            </w:pPr>
            <w:r>
              <w:rPr>
                <w:rFonts w:eastAsiaTheme="minorEastAsia" w:cs="Open Sans Light"/>
                <w:color w:val="262626" w:themeColor="text1" w:themeTint="D9"/>
                <w:sz w:val="20"/>
                <w:szCs w:val="20"/>
              </w:rPr>
              <w:t>11</w:t>
            </w:r>
            <w:r w:rsidR="0038602F" w:rsidRPr="004069DE">
              <w:rPr>
                <w:rFonts w:eastAsiaTheme="minorEastAsia" w:cs="Open Sans Light"/>
                <w:color w:val="262626" w:themeColor="text1" w:themeTint="D9"/>
                <w:sz w:val="20"/>
                <w:szCs w:val="20"/>
              </w:rPr>
              <w:t xml:space="preserve"> </w:t>
            </w:r>
            <w:r w:rsidR="00FD7E19" w:rsidRPr="004069DE">
              <w:rPr>
                <w:rFonts w:eastAsiaTheme="minorEastAsia" w:cs="Open Sans Light"/>
                <w:color w:val="262626" w:themeColor="text1" w:themeTint="D9"/>
                <w:sz w:val="20"/>
                <w:szCs w:val="20"/>
              </w:rPr>
              <w:t>June</w:t>
            </w:r>
            <w:r w:rsidR="00632DD8" w:rsidRPr="004069DE">
              <w:rPr>
                <w:rFonts w:eastAsiaTheme="minorEastAsia" w:cs="Open Sans Light"/>
                <w:color w:val="262626" w:themeColor="text1" w:themeTint="D9"/>
                <w:sz w:val="20"/>
                <w:szCs w:val="20"/>
              </w:rPr>
              <w:t xml:space="preserve"> 2018</w:t>
            </w:r>
          </w:p>
          <w:p w14:paraId="393A51A9" w14:textId="77777777" w:rsidR="00512205" w:rsidRPr="00F45E36" w:rsidRDefault="00512205" w:rsidP="00C54E3A">
            <w:pPr>
              <w:jc w:val="left"/>
              <w:rPr>
                <w:rFonts w:eastAsiaTheme="minorEastAsia" w:cs="Open Sans Light"/>
                <w:color w:val="262626" w:themeColor="text1" w:themeTint="D9"/>
                <w:sz w:val="20"/>
                <w:szCs w:val="20"/>
              </w:rPr>
            </w:pPr>
          </w:p>
          <w:p w14:paraId="0D5BA46D" w14:textId="26A6D987" w:rsidR="00512205" w:rsidRPr="00F45E36" w:rsidRDefault="00512205" w:rsidP="00061158">
            <w:pPr>
              <w:spacing w:line="300" w:lineRule="exact"/>
              <w:jc w:val="left"/>
              <w:rPr>
                <w:color w:val="262626" w:themeColor="text1" w:themeTint="D9"/>
                <w:sz w:val="24"/>
              </w:rPr>
            </w:pPr>
            <w:r w:rsidRPr="00F45E36">
              <w:rPr>
                <w:rFonts w:eastAsiaTheme="minorEastAsia" w:cs="Open Sans Light"/>
                <w:b/>
                <w:color w:val="262626" w:themeColor="text1" w:themeTint="D9"/>
                <w:sz w:val="20"/>
                <w:szCs w:val="20"/>
              </w:rPr>
              <w:t>Proposal ID:</w:t>
            </w:r>
            <w:r w:rsidRPr="00F45E36">
              <w:rPr>
                <w:color w:val="262626" w:themeColor="text1" w:themeTint="D9"/>
              </w:rPr>
              <w:br/>
            </w:r>
            <w:r w:rsidR="00175F42" w:rsidRPr="004069DE">
              <w:rPr>
                <w:rFonts w:eastAsiaTheme="minorEastAsia" w:cs="Open Sans Light"/>
                <w:color w:val="262626" w:themeColor="text1" w:themeTint="D9"/>
                <w:sz w:val="20"/>
                <w:szCs w:val="20"/>
              </w:rPr>
              <w:t>AD/</w:t>
            </w:r>
            <w:r w:rsidR="00632DD8" w:rsidRPr="004069DE">
              <w:rPr>
                <w:rFonts w:eastAsiaTheme="minorEastAsia" w:cs="Open Sans Light"/>
                <w:color w:val="262626" w:themeColor="text1" w:themeTint="D9"/>
                <w:sz w:val="20"/>
                <w:szCs w:val="20"/>
              </w:rPr>
              <w:t>T</w:t>
            </w:r>
            <w:r w:rsidR="002915A9" w:rsidRPr="004069DE">
              <w:rPr>
                <w:rFonts w:eastAsiaTheme="minorEastAsia" w:cs="Open Sans Light"/>
                <w:color w:val="262626" w:themeColor="text1" w:themeTint="D9"/>
                <w:sz w:val="20"/>
                <w:szCs w:val="20"/>
              </w:rPr>
              <w:t>P</w:t>
            </w:r>
            <w:r w:rsidR="00F45E36" w:rsidRPr="004069DE">
              <w:rPr>
                <w:rFonts w:eastAsiaTheme="minorEastAsia" w:cs="Open Sans Light"/>
                <w:color w:val="262626" w:themeColor="text1" w:themeTint="D9"/>
                <w:sz w:val="20"/>
                <w:szCs w:val="20"/>
              </w:rPr>
              <w:t>/</w:t>
            </w:r>
            <w:r w:rsidR="00913D59">
              <w:rPr>
                <w:rFonts w:eastAsiaTheme="minorEastAsia" w:cs="Open Sans Light"/>
                <w:color w:val="262626" w:themeColor="text1" w:themeTint="D9"/>
                <w:sz w:val="20"/>
                <w:szCs w:val="20"/>
              </w:rPr>
              <w:t>11</w:t>
            </w:r>
            <w:r w:rsidR="00FD7E19" w:rsidRPr="004069DE">
              <w:rPr>
                <w:rFonts w:eastAsiaTheme="minorEastAsia" w:cs="Open Sans Light"/>
                <w:color w:val="262626" w:themeColor="text1" w:themeTint="D9"/>
                <w:sz w:val="20"/>
                <w:szCs w:val="20"/>
              </w:rPr>
              <w:t>06</w:t>
            </w:r>
            <w:r w:rsidR="00F45E36" w:rsidRPr="004069DE">
              <w:rPr>
                <w:rFonts w:eastAsiaTheme="minorEastAsia" w:cs="Open Sans Light"/>
                <w:color w:val="262626" w:themeColor="text1" w:themeTint="D9"/>
                <w:sz w:val="20"/>
                <w:szCs w:val="20"/>
              </w:rPr>
              <w:t>201</w:t>
            </w:r>
            <w:r w:rsidR="00632DD8" w:rsidRPr="004069DE">
              <w:rPr>
                <w:rFonts w:eastAsiaTheme="minorEastAsia" w:cs="Open Sans Light"/>
                <w:color w:val="262626" w:themeColor="text1" w:themeTint="D9"/>
                <w:sz w:val="20"/>
                <w:szCs w:val="20"/>
              </w:rPr>
              <w:t>8</w:t>
            </w:r>
            <w:r w:rsidR="00F45E36" w:rsidRPr="004069DE">
              <w:rPr>
                <w:rFonts w:eastAsiaTheme="minorEastAsia" w:cs="Open Sans Light"/>
                <w:color w:val="262626" w:themeColor="text1" w:themeTint="D9"/>
                <w:sz w:val="20"/>
                <w:szCs w:val="20"/>
              </w:rPr>
              <w:t>/1</w:t>
            </w:r>
            <w:r w:rsidR="00061158" w:rsidRPr="004069DE">
              <w:rPr>
                <w:rFonts w:eastAsiaTheme="minorEastAsia" w:cs="Open Sans Light"/>
                <w:color w:val="262626" w:themeColor="text1" w:themeTint="D9"/>
                <w:sz w:val="20"/>
                <w:szCs w:val="20"/>
              </w:rPr>
              <w:t>830</w:t>
            </w:r>
            <w:r w:rsidR="0044126B" w:rsidRPr="004069DE">
              <w:rPr>
                <w:rFonts w:eastAsiaTheme="minorEastAsia" w:cs="Open Sans Light"/>
                <w:color w:val="262626" w:themeColor="text1" w:themeTint="D9"/>
                <w:sz w:val="20"/>
                <w:szCs w:val="20"/>
              </w:rPr>
              <w:t>/1</w:t>
            </w:r>
          </w:p>
        </w:tc>
      </w:tr>
    </w:tbl>
    <w:p w14:paraId="47CB331D" w14:textId="77777777" w:rsidR="00BF2BB9" w:rsidRDefault="00277D94" w:rsidP="00277D94">
      <w:pPr>
        <w:spacing w:line="240" w:lineRule="auto"/>
        <w:rPr>
          <w:rFonts w:ascii="Open Sans" w:eastAsiaTheme="minorEastAsia" w:hAnsi="Open Sans" w:cs="Open Sans"/>
          <w:color w:val="404040" w:themeColor="text1" w:themeTint="BF"/>
          <w:szCs w:val="28"/>
        </w:rPr>
      </w:pPr>
      <w:r w:rsidRPr="004C7D56">
        <w:rPr>
          <w:rFonts w:ascii="Open Sans" w:eastAsiaTheme="minorEastAsia" w:hAnsi="Open Sans" w:cs="Open Sans"/>
          <w:color w:val="404040" w:themeColor="text1" w:themeTint="BF"/>
          <w:szCs w:val="28"/>
        </w:rPr>
        <w:br/>
      </w:r>
    </w:p>
    <w:p w14:paraId="5974BA59" w14:textId="77777777" w:rsidR="007E7F1F" w:rsidRPr="007E7F1F" w:rsidRDefault="00677D55" w:rsidP="007E7F1F">
      <w:pPr>
        <w:rPr>
          <w:rFonts w:ascii="Open Sans" w:eastAsiaTheme="minorEastAsia" w:hAnsi="Open Sans" w:cs="Open Sans"/>
          <w:color w:val="404040" w:themeColor="text1" w:themeTint="BF"/>
          <w:szCs w:val="28"/>
        </w:rPr>
      </w:pPr>
      <w:r>
        <w:rPr>
          <w:noProof/>
          <w:position w:val="12"/>
          <w:sz w:val="100"/>
          <w:szCs w:val="100"/>
        </w:rPr>
        <mc:AlternateContent>
          <mc:Choice Requires="wps">
            <w:drawing>
              <wp:anchor distT="0" distB="0" distL="114300" distR="114300" simplePos="0" relativeHeight="251628544" behindDoc="0" locked="0" layoutInCell="1" allowOverlap="1" wp14:anchorId="09C12DE1" wp14:editId="62879FAD">
                <wp:simplePos x="0" y="0"/>
                <wp:positionH relativeFrom="margin">
                  <wp:posOffset>-415290</wp:posOffset>
                </wp:positionH>
                <wp:positionV relativeFrom="page">
                  <wp:posOffset>7686675</wp:posOffset>
                </wp:positionV>
                <wp:extent cx="6761480" cy="2038350"/>
                <wp:effectExtent l="0" t="0" r="1270" b="0"/>
                <wp:wrapNone/>
                <wp:docPr id="49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1480" cy="2038350"/>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3BFC9" w14:textId="77777777" w:rsidR="004E38BA" w:rsidRDefault="004E38B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14:paraId="1971374C" w14:textId="77777777" w:rsidR="004E38BA" w:rsidRPr="00C54E3A" w:rsidRDefault="004E38BA" w:rsidP="00F00BB2">
                            <w:pPr>
                              <w:rPr>
                                <w:rFonts w:cs="Open Sans Light"/>
                                <w:color w:val="FFFFFF" w:themeColor="background1"/>
                                <w:sz w:val="18"/>
                              </w:rPr>
                            </w:pPr>
                          </w:p>
                          <w:p w14:paraId="276317B5" w14:textId="77777777" w:rsidR="004E38BA" w:rsidRPr="00C54E3A" w:rsidRDefault="004E38BA" w:rsidP="00782E41">
                            <w:pPr>
                              <w:jc w:val="left"/>
                              <w:rPr>
                                <w:rFonts w:cs="Open Sans Light"/>
                                <w:color w:val="FFFFFF" w:themeColor="background1"/>
                                <w:sz w:val="18"/>
                              </w:rPr>
                            </w:pPr>
                            <w:r>
                              <w:rPr>
                                <w:rFonts w:cs="Open Sans Light"/>
                                <w:color w:val="FFFFFF" w:themeColor="background1"/>
                                <w:sz w:val="18"/>
                              </w:rPr>
                              <w:t>© 2018</w:t>
                            </w:r>
                            <w:r w:rsidRPr="00C54E3A">
                              <w:rPr>
                                <w:rFonts w:cs="Open Sans Light"/>
                                <w:color w:val="FFFFFF" w:themeColor="background1"/>
                                <w:sz w:val="18"/>
                              </w:rPr>
                              <w:t xml:space="preserve"> by Verbanet Technologies LLC. All rights reserved. Confidential.</w:t>
                            </w:r>
                          </w:p>
                          <w:p w14:paraId="1F913DF8" w14:textId="77777777" w:rsidR="004E38BA" w:rsidRPr="00C54E3A" w:rsidRDefault="004E38B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12DE1" id="Rectangle 1" o:spid="_x0000_s1027" style="position:absolute;left:0;text-align:left;margin-left:-32.7pt;margin-top:605.25pt;width:532.4pt;height:160.5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" fillcolor="#8e0000" stroked="f" strokeweight="1pt">
                <v:path arrowok="t"/>
                <v:textbox>
                  <w:txbxContent>
                    <w:p w14:paraId="1FD3BFC9" w14:textId="77777777" w:rsidR="004E38BA" w:rsidRDefault="004E38B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r w:rsidRPr="00C54E3A">
                        <w:rPr>
                          <w:rFonts w:cs="Open Sans Light"/>
                          <w:color w:val="FFFFFF" w:themeColor="background1"/>
                          <w:sz w:val="18"/>
                        </w:rPr>
                        <w:br/>
                        <w:t xml:space="preserve">Conﬁdentiality Notice: This </w:t>
                      </w:r>
                      <w:r>
                        <w:rPr>
                          <w:rFonts w:cs="Open Sans Light"/>
                          <w:color w:val="FFFFFF" w:themeColor="background1"/>
                          <w:sz w:val="18"/>
                        </w:rPr>
                        <w:t>Proposal</w:t>
                      </w:r>
                      <w:r w:rsidRPr="00C54E3A">
                        <w:rPr>
                          <w:rFonts w:cs="Open Sans Light"/>
                          <w:color w:val="FFFFFF" w:themeColor="background1"/>
                          <w:sz w:val="18"/>
                        </w:rPr>
                        <w:t xml:space="preserve"> is conﬁdential and contains proprietary information and intellectual property of Verbanet Technologies LLC. Neither this </w:t>
                      </w:r>
                      <w:r>
                        <w:rPr>
                          <w:rFonts w:cs="Open Sans Light"/>
                          <w:color w:val="FFFFFF" w:themeColor="background1"/>
                          <w:sz w:val="18"/>
                        </w:rPr>
                        <w:t>proposal</w:t>
                      </w:r>
                      <w:r w:rsidRPr="00C54E3A">
                        <w:rPr>
                          <w:rFonts w:cs="Open Sans Light"/>
                          <w:color w:val="FFFFFF" w:themeColor="background1"/>
                          <w:sz w:val="18"/>
                        </w:rPr>
                        <w:t xml:space="preserve"> nor any of the information contained herein may be reproduced or disclosed under any circumstances without the express written permission of Verbanet. </w:t>
                      </w:r>
                    </w:p>
                    <w:p w14:paraId="1971374C" w14:textId="77777777" w:rsidR="004E38BA" w:rsidRPr="00C54E3A" w:rsidRDefault="004E38BA" w:rsidP="00F00BB2">
                      <w:pPr>
                        <w:rPr>
                          <w:rFonts w:cs="Open Sans Light"/>
                          <w:color w:val="FFFFFF" w:themeColor="background1"/>
                          <w:sz w:val="18"/>
                        </w:rPr>
                      </w:pPr>
                    </w:p>
                    <w:p w14:paraId="276317B5" w14:textId="77777777" w:rsidR="004E38BA" w:rsidRPr="00C54E3A" w:rsidRDefault="004E38BA" w:rsidP="00782E41">
                      <w:pPr>
                        <w:jc w:val="left"/>
                        <w:rPr>
                          <w:rFonts w:cs="Open Sans Light"/>
                          <w:color w:val="FFFFFF" w:themeColor="background1"/>
                          <w:sz w:val="18"/>
                        </w:rPr>
                      </w:pPr>
                      <w:r>
                        <w:rPr>
                          <w:rFonts w:cs="Open Sans Light"/>
                          <w:color w:val="FFFFFF" w:themeColor="background1"/>
                          <w:sz w:val="18"/>
                        </w:rPr>
                        <w:t>© 2018</w:t>
                      </w:r>
                      <w:r w:rsidRPr="00C54E3A">
                        <w:rPr>
                          <w:rFonts w:cs="Open Sans Light"/>
                          <w:color w:val="FFFFFF" w:themeColor="background1"/>
                          <w:sz w:val="18"/>
                        </w:rPr>
                        <w:t xml:space="preserve"> by Verbanet Technologies LLC. All rights reserved. Confidential.</w:t>
                      </w:r>
                    </w:p>
                    <w:p w14:paraId="1F913DF8" w14:textId="77777777" w:rsidR="004E38BA" w:rsidRPr="00C54E3A" w:rsidRDefault="004E38BA" w:rsidP="00F00BB2">
                      <w:pPr>
                        <w:rPr>
                          <w:rFonts w:cs="Open Sans Light"/>
                          <w:color w:val="FFFFFF" w:themeColor="background1"/>
                          <w:sz w:val="18"/>
                        </w:rPr>
                      </w:pPr>
                      <w:r w:rsidRPr="00C54E3A">
                        <w:rPr>
                          <w:rFonts w:cs="Open Sans Light"/>
                          <w:color w:val="FFFFFF" w:themeColor="background1"/>
                          <w:sz w:val="18"/>
                        </w:rPr>
                        <w:t>___________________________________________________________________________________________________________</w:t>
                      </w:r>
                      <w:r>
                        <w:rPr>
                          <w:rFonts w:cs="Open Sans Light"/>
                          <w:color w:val="FFFFFF" w:themeColor="background1"/>
                          <w:sz w:val="18"/>
                        </w:rPr>
                        <w:t>________________________________</w:t>
                      </w:r>
                    </w:p>
                  </w:txbxContent>
                </v:textbox>
                <w10:wrap anchorx="margin" anchory="page"/>
              </v:rect>
            </w:pict>
          </mc:Fallback>
        </mc:AlternateContent>
      </w:r>
      <w:r w:rsidR="00BF2BB9">
        <w:rPr>
          <w:rFonts w:ascii="Open Sans" w:eastAsiaTheme="minorEastAsia" w:hAnsi="Open Sans" w:cs="Open Sans"/>
          <w:color w:val="404040" w:themeColor="text1" w:themeTint="BF"/>
          <w:szCs w:val="28"/>
        </w:rPr>
        <w:br w:type="page"/>
      </w:r>
    </w:p>
    <w:p w14:paraId="6E1DC7DD" w14:textId="77777777" w:rsidR="00F5293C" w:rsidRDefault="00156C28" w:rsidP="00156C28">
      <w:pPr>
        <w:pStyle w:val="Title"/>
        <w:rPr>
          <w:rFonts w:eastAsiaTheme="minorEastAsia"/>
        </w:rPr>
      </w:pPr>
      <w:r>
        <w:rPr>
          <w:rFonts w:eastAsiaTheme="minorEastAsia"/>
        </w:rPr>
        <w:lastRenderedPageBreak/>
        <w:t xml:space="preserve">Project </w:t>
      </w:r>
      <w:r w:rsidR="00887065">
        <w:rPr>
          <w:rFonts w:eastAsiaTheme="minorEastAsia"/>
        </w:rPr>
        <w:t>Contacts</w:t>
      </w:r>
    </w:p>
    <w:tbl>
      <w:tblPr>
        <w:tblStyle w:val="TableGrid"/>
        <w:tblW w:w="0" w:type="auto"/>
        <w:tblBorders>
          <w:top w:val="single" w:sz="4" w:space="0" w:color="A6A6A6" w:themeColor="background1" w:themeShade="A6"/>
          <w:left w:val="none" w:sz="0" w:space="0" w:color="auto"/>
          <w:bottom w:val="single" w:sz="4" w:space="0" w:color="A6A6A6" w:themeColor="background1" w:themeShade="A6"/>
          <w:right w:val="none" w:sz="0" w:space="0" w:color="auto"/>
          <w:insideH w:val="single" w:sz="4" w:space="0" w:color="808080" w:themeColor="background1" w:themeShade="80"/>
          <w:insideV w:val="none" w:sz="0" w:space="0" w:color="auto"/>
        </w:tblBorders>
        <w:shd w:val="clear" w:color="auto" w:fill="8496B0" w:themeFill="text2" w:themeFillTint="99"/>
        <w:tblLook w:val="04A0" w:firstRow="1" w:lastRow="0" w:firstColumn="1" w:lastColumn="0" w:noHBand="0" w:noVBand="1"/>
      </w:tblPr>
      <w:tblGrid>
        <w:gridCol w:w="3544"/>
        <w:gridCol w:w="5483"/>
      </w:tblGrid>
      <w:tr w:rsidR="00887065" w:rsidRPr="006A0B2F" w14:paraId="3B47ED43" w14:textId="77777777" w:rsidTr="00D248A6">
        <w:trPr>
          <w:trHeight w:val="446"/>
        </w:trPr>
        <w:tc>
          <w:tcPr>
            <w:tcW w:w="9027" w:type="dxa"/>
            <w:gridSpan w:val="2"/>
            <w:shd w:val="clear" w:color="auto" w:fill="990000"/>
            <w:vAlign w:val="center"/>
          </w:tcPr>
          <w:p w14:paraId="078959D5" w14:textId="77777777" w:rsidR="00887065" w:rsidRPr="00271412" w:rsidRDefault="00887065" w:rsidP="006A0B2F">
            <w:pPr>
              <w:pStyle w:val="NoSpacing"/>
              <w:rPr>
                <w:color w:val="FFFFFF" w:themeColor="background1"/>
                <w:sz w:val="20"/>
              </w:rPr>
            </w:pPr>
            <w:r w:rsidRPr="00271412">
              <w:rPr>
                <w:color w:val="FFFFFF" w:themeColor="background1"/>
              </w:rPr>
              <w:t>Client Information</w:t>
            </w:r>
          </w:p>
        </w:tc>
      </w:tr>
      <w:tr w:rsidR="00887065" w:rsidRPr="006A0B2F" w14:paraId="545D8508" w14:textId="77777777" w:rsidTr="00D248A6">
        <w:trPr>
          <w:trHeight w:val="446"/>
        </w:trPr>
        <w:tc>
          <w:tcPr>
            <w:tcW w:w="3553" w:type="dxa"/>
            <w:shd w:val="clear" w:color="auto" w:fill="FFFFFF" w:themeFill="background1"/>
            <w:vAlign w:val="center"/>
          </w:tcPr>
          <w:p w14:paraId="5165F59C" w14:textId="77777777" w:rsidR="00887065" w:rsidRPr="00061158" w:rsidRDefault="00887065" w:rsidP="006A0B2F">
            <w:pPr>
              <w:pStyle w:val="NoSpacing"/>
              <w:jc w:val="left"/>
              <w:rPr>
                <w:sz w:val="20"/>
                <w:szCs w:val="21"/>
              </w:rPr>
            </w:pPr>
            <w:r w:rsidRPr="00061158">
              <w:rPr>
                <w:sz w:val="20"/>
                <w:szCs w:val="21"/>
              </w:rPr>
              <w:t>Project Name</w:t>
            </w:r>
            <w:r w:rsidR="00F45E36" w:rsidRPr="00061158">
              <w:rPr>
                <w:sz w:val="20"/>
                <w:szCs w:val="21"/>
              </w:rPr>
              <w:t xml:space="preserve">                                               </w:t>
            </w:r>
          </w:p>
        </w:tc>
        <w:tc>
          <w:tcPr>
            <w:tcW w:w="5474" w:type="dxa"/>
            <w:shd w:val="clear" w:color="auto" w:fill="FFFFFF" w:themeFill="background1"/>
            <w:vAlign w:val="center"/>
          </w:tcPr>
          <w:p w14:paraId="4F8C4C72" w14:textId="77777777" w:rsidR="00887065" w:rsidRPr="00061158" w:rsidRDefault="00142F7A" w:rsidP="006A0B2F">
            <w:pPr>
              <w:pStyle w:val="NoSpacing"/>
              <w:jc w:val="left"/>
              <w:rPr>
                <w:sz w:val="20"/>
                <w:szCs w:val="21"/>
              </w:rPr>
            </w:pPr>
            <w:r>
              <w:rPr>
                <w:sz w:val="20"/>
                <w:szCs w:val="21"/>
              </w:rPr>
              <w:t xml:space="preserve">SCTDA </w:t>
            </w:r>
            <w:r w:rsidR="00061158" w:rsidRPr="00061158">
              <w:rPr>
                <w:sz w:val="20"/>
                <w:szCs w:val="21"/>
              </w:rPr>
              <w:t>Licensing and Classification System</w:t>
            </w:r>
          </w:p>
        </w:tc>
      </w:tr>
      <w:tr w:rsidR="00887065" w:rsidRPr="006A0B2F" w14:paraId="1E345224" w14:textId="77777777" w:rsidTr="006A0B2F">
        <w:trPr>
          <w:trHeight w:val="446"/>
        </w:trPr>
        <w:tc>
          <w:tcPr>
            <w:tcW w:w="3794" w:type="dxa"/>
            <w:shd w:val="clear" w:color="auto" w:fill="FFFFFF" w:themeFill="background1"/>
            <w:vAlign w:val="center"/>
          </w:tcPr>
          <w:p w14:paraId="22C57905" w14:textId="77777777" w:rsidR="00887065" w:rsidRPr="00061158" w:rsidRDefault="00887065" w:rsidP="006A0B2F">
            <w:pPr>
              <w:pStyle w:val="NoSpacing"/>
              <w:jc w:val="left"/>
              <w:rPr>
                <w:sz w:val="20"/>
                <w:szCs w:val="21"/>
              </w:rPr>
            </w:pPr>
            <w:r w:rsidRPr="00061158">
              <w:rPr>
                <w:sz w:val="20"/>
                <w:szCs w:val="21"/>
              </w:rPr>
              <w:t xml:space="preserve">Client Name </w:t>
            </w:r>
          </w:p>
        </w:tc>
        <w:tc>
          <w:tcPr>
            <w:tcW w:w="6159" w:type="dxa"/>
            <w:shd w:val="clear" w:color="auto" w:fill="FFFFFF" w:themeFill="background1"/>
            <w:vAlign w:val="center"/>
          </w:tcPr>
          <w:p w14:paraId="0CC08AFD" w14:textId="77777777" w:rsidR="00061158" w:rsidRPr="00061158" w:rsidRDefault="00061158" w:rsidP="00061158">
            <w:pPr>
              <w:pStyle w:val="NoSpacing"/>
              <w:rPr>
                <w:sz w:val="20"/>
                <w:szCs w:val="21"/>
              </w:rPr>
            </w:pPr>
            <w:r w:rsidRPr="00061158">
              <w:rPr>
                <w:sz w:val="20"/>
                <w:szCs w:val="21"/>
              </w:rPr>
              <w:t xml:space="preserve">Sharjah Tourism and Commerce </w:t>
            </w:r>
          </w:p>
          <w:p w14:paraId="51A0BB0A" w14:textId="77777777" w:rsidR="00887065" w:rsidRPr="00061158" w:rsidRDefault="00061158" w:rsidP="00061158">
            <w:pPr>
              <w:pStyle w:val="NoSpacing"/>
              <w:rPr>
                <w:sz w:val="20"/>
                <w:szCs w:val="21"/>
              </w:rPr>
            </w:pPr>
            <w:r w:rsidRPr="00061158">
              <w:rPr>
                <w:sz w:val="20"/>
                <w:szCs w:val="21"/>
              </w:rPr>
              <w:t>Development Authority</w:t>
            </w:r>
          </w:p>
        </w:tc>
      </w:tr>
      <w:tr w:rsidR="00887065" w:rsidRPr="00B13773" w14:paraId="4CD8AF15" w14:textId="77777777" w:rsidTr="00061158">
        <w:trPr>
          <w:trHeight w:val="773"/>
        </w:trPr>
        <w:tc>
          <w:tcPr>
            <w:tcW w:w="3794" w:type="dxa"/>
            <w:shd w:val="clear" w:color="auto" w:fill="FFFFFF" w:themeFill="background1"/>
            <w:vAlign w:val="center"/>
          </w:tcPr>
          <w:p w14:paraId="583FEAF2" w14:textId="77777777" w:rsidR="00887065" w:rsidRPr="00061158" w:rsidRDefault="00887065" w:rsidP="006A0B2F">
            <w:pPr>
              <w:pStyle w:val="NoSpacing"/>
              <w:jc w:val="left"/>
              <w:rPr>
                <w:sz w:val="20"/>
                <w:szCs w:val="21"/>
              </w:rPr>
            </w:pPr>
            <w:r w:rsidRPr="00061158">
              <w:rPr>
                <w:sz w:val="20"/>
                <w:szCs w:val="21"/>
              </w:rPr>
              <w:t>Client Address</w:t>
            </w:r>
          </w:p>
        </w:tc>
        <w:tc>
          <w:tcPr>
            <w:tcW w:w="6159" w:type="dxa"/>
            <w:shd w:val="clear" w:color="auto" w:fill="FFFFFF" w:themeFill="background1"/>
            <w:vAlign w:val="center"/>
          </w:tcPr>
          <w:p w14:paraId="272524C6" w14:textId="77777777" w:rsidR="00061158" w:rsidRPr="00061158" w:rsidRDefault="00061158" w:rsidP="00061158">
            <w:pPr>
              <w:pStyle w:val="NoSpacing"/>
              <w:rPr>
                <w:sz w:val="20"/>
                <w:szCs w:val="21"/>
              </w:rPr>
            </w:pPr>
            <w:r w:rsidRPr="00061158">
              <w:rPr>
                <w:sz w:val="20"/>
                <w:szCs w:val="21"/>
              </w:rPr>
              <w:t xml:space="preserve">Crescent Tower, Al </w:t>
            </w:r>
            <w:proofErr w:type="spellStart"/>
            <w:r w:rsidRPr="00061158">
              <w:rPr>
                <w:sz w:val="20"/>
                <w:szCs w:val="21"/>
              </w:rPr>
              <w:t>Buhaira</w:t>
            </w:r>
            <w:proofErr w:type="spellEnd"/>
          </w:p>
          <w:p w14:paraId="5700981F" w14:textId="77777777" w:rsidR="00887065" w:rsidRPr="00061158" w:rsidRDefault="00061158" w:rsidP="00061158">
            <w:pPr>
              <w:pStyle w:val="NoSpacing"/>
              <w:rPr>
                <w:sz w:val="20"/>
                <w:szCs w:val="21"/>
              </w:rPr>
            </w:pPr>
            <w:r w:rsidRPr="00061158">
              <w:rPr>
                <w:sz w:val="20"/>
                <w:szCs w:val="21"/>
              </w:rPr>
              <w:t>P.O. Box: 26661, Sharjah - U.A.E.</w:t>
            </w:r>
          </w:p>
        </w:tc>
      </w:tr>
      <w:tr w:rsidR="00887065" w:rsidRPr="006A0B2F" w14:paraId="29F33C72" w14:textId="77777777" w:rsidTr="006A0B2F">
        <w:trPr>
          <w:trHeight w:val="446"/>
        </w:trPr>
        <w:tc>
          <w:tcPr>
            <w:tcW w:w="3794" w:type="dxa"/>
            <w:shd w:val="clear" w:color="auto" w:fill="FFFFFF" w:themeFill="background1"/>
            <w:vAlign w:val="center"/>
          </w:tcPr>
          <w:p w14:paraId="2FC19FF5" w14:textId="77777777" w:rsidR="00887065" w:rsidRPr="00061158" w:rsidRDefault="00887065" w:rsidP="006A0B2F">
            <w:pPr>
              <w:pStyle w:val="NoSpacing"/>
              <w:jc w:val="left"/>
              <w:rPr>
                <w:sz w:val="20"/>
                <w:szCs w:val="21"/>
              </w:rPr>
            </w:pPr>
            <w:r w:rsidRPr="00061158">
              <w:rPr>
                <w:sz w:val="20"/>
                <w:szCs w:val="21"/>
              </w:rPr>
              <w:t>Contact Person</w:t>
            </w:r>
            <w:r w:rsidR="00B13773" w:rsidRPr="00061158">
              <w:rPr>
                <w:sz w:val="20"/>
                <w:szCs w:val="21"/>
              </w:rPr>
              <w:t xml:space="preserve"> </w:t>
            </w:r>
          </w:p>
        </w:tc>
        <w:tc>
          <w:tcPr>
            <w:tcW w:w="6159" w:type="dxa"/>
            <w:shd w:val="clear" w:color="auto" w:fill="FFFFFF" w:themeFill="background1"/>
            <w:vAlign w:val="center"/>
          </w:tcPr>
          <w:p w14:paraId="32223FFD" w14:textId="77777777" w:rsidR="00061158" w:rsidRPr="00061158" w:rsidRDefault="00061158" w:rsidP="00061158">
            <w:pPr>
              <w:pStyle w:val="NoSpacing"/>
              <w:rPr>
                <w:sz w:val="20"/>
                <w:szCs w:val="21"/>
              </w:rPr>
            </w:pPr>
            <w:r w:rsidRPr="00061158">
              <w:rPr>
                <w:sz w:val="20"/>
                <w:szCs w:val="21"/>
              </w:rPr>
              <w:t xml:space="preserve">Ms. </w:t>
            </w:r>
            <w:proofErr w:type="spellStart"/>
            <w:r w:rsidRPr="00061158">
              <w:rPr>
                <w:sz w:val="20"/>
                <w:szCs w:val="21"/>
              </w:rPr>
              <w:t>Muna</w:t>
            </w:r>
            <w:proofErr w:type="spellEnd"/>
            <w:r w:rsidRPr="00061158">
              <w:rPr>
                <w:sz w:val="20"/>
                <w:szCs w:val="21"/>
              </w:rPr>
              <w:t xml:space="preserve"> </w:t>
            </w:r>
            <w:proofErr w:type="spellStart"/>
            <w:r w:rsidRPr="00061158">
              <w:rPr>
                <w:sz w:val="20"/>
                <w:szCs w:val="21"/>
              </w:rPr>
              <w:t>Fairouz</w:t>
            </w:r>
            <w:proofErr w:type="spellEnd"/>
            <w:r w:rsidRPr="00061158">
              <w:rPr>
                <w:sz w:val="20"/>
                <w:szCs w:val="21"/>
              </w:rPr>
              <w:t xml:space="preserve"> Al </w:t>
            </w:r>
            <w:proofErr w:type="spellStart"/>
            <w:r w:rsidRPr="00061158">
              <w:rPr>
                <w:sz w:val="20"/>
                <w:szCs w:val="21"/>
              </w:rPr>
              <w:t>Resheq</w:t>
            </w:r>
            <w:proofErr w:type="spellEnd"/>
            <w:r w:rsidRPr="00061158">
              <w:rPr>
                <w:sz w:val="20"/>
                <w:szCs w:val="21"/>
              </w:rPr>
              <w:t xml:space="preserve">  </w:t>
            </w:r>
          </w:p>
          <w:p w14:paraId="66FD9969" w14:textId="77777777" w:rsidR="00887065" w:rsidRPr="00061158" w:rsidRDefault="00061158" w:rsidP="00061158">
            <w:pPr>
              <w:pStyle w:val="NoSpacing"/>
              <w:rPr>
                <w:sz w:val="20"/>
                <w:szCs w:val="21"/>
              </w:rPr>
            </w:pPr>
            <w:r w:rsidRPr="00061158">
              <w:rPr>
                <w:sz w:val="20"/>
                <w:szCs w:val="21"/>
              </w:rPr>
              <w:t>Executive – Contract &amp; Procurement Division </w:t>
            </w:r>
          </w:p>
        </w:tc>
      </w:tr>
      <w:tr w:rsidR="00887065" w:rsidRPr="006A0B2F" w14:paraId="5FAAF1EA" w14:textId="77777777" w:rsidTr="00D248A6">
        <w:trPr>
          <w:trHeight w:val="446"/>
        </w:trPr>
        <w:tc>
          <w:tcPr>
            <w:tcW w:w="3553" w:type="dxa"/>
            <w:shd w:val="clear" w:color="auto" w:fill="FFFFFF" w:themeFill="background1"/>
            <w:vAlign w:val="center"/>
          </w:tcPr>
          <w:p w14:paraId="73629915" w14:textId="77777777" w:rsidR="00887065" w:rsidRPr="00061158" w:rsidRDefault="00887065" w:rsidP="006A0B2F">
            <w:pPr>
              <w:pStyle w:val="NoSpacing"/>
              <w:jc w:val="left"/>
              <w:rPr>
                <w:sz w:val="20"/>
                <w:szCs w:val="21"/>
              </w:rPr>
            </w:pPr>
            <w:r w:rsidRPr="00061158">
              <w:rPr>
                <w:sz w:val="20"/>
                <w:szCs w:val="21"/>
              </w:rPr>
              <w:t>Contact Person Email</w:t>
            </w:r>
          </w:p>
        </w:tc>
        <w:tc>
          <w:tcPr>
            <w:tcW w:w="5474" w:type="dxa"/>
            <w:shd w:val="clear" w:color="auto" w:fill="FFFFFF" w:themeFill="background1"/>
            <w:vAlign w:val="center"/>
          </w:tcPr>
          <w:p w14:paraId="2897B942" w14:textId="77777777" w:rsidR="00887065" w:rsidRPr="00061158" w:rsidRDefault="00061158" w:rsidP="006A0B2F">
            <w:pPr>
              <w:pStyle w:val="NoSpacing"/>
              <w:jc w:val="left"/>
              <w:rPr>
                <w:sz w:val="20"/>
                <w:szCs w:val="21"/>
              </w:rPr>
            </w:pPr>
            <w:r w:rsidRPr="00061158">
              <w:rPr>
                <w:sz w:val="20"/>
                <w:szCs w:val="21"/>
              </w:rPr>
              <w:t>Muna.r@sharjahtourism.ae</w:t>
            </w:r>
          </w:p>
        </w:tc>
      </w:tr>
      <w:tr w:rsidR="00887065" w:rsidRPr="006A0B2F" w14:paraId="08E67F41" w14:textId="77777777" w:rsidTr="00D248A6">
        <w:trPr>
          <w:trHeight w:val="446"/>
        </w:trPr>
        <w:tc>
          <w:tcPr>
            <w:tcW w:w="3553" w:type="dxa"/>
            <w:shd w:val="clear" w:color="auto" w:fill="FFFFFF" w:themeFill="background1"/>
            <w:vAlign w:val="center"/>
          </w:tcPr>
          <w:p w14:paraId="3C0F8F26" w14:textId="77777777" w:rsidR="00887065" w:rsidRPr="00061158" w:rsidRDefault="00887065" w:rsidP="006A0B2F">
            <w:pPr>
              <w:pStyle w:val="NoSpacing"/>
              <w:jc w:val="left"/>
              <w:rPr>
                <w:sz w:val="20"/>
                <w:szCs w:val="21"/>
              </w:rPr>
            </w:pPr>
            <w:r w:rsidRPr="00061158">
              <w:rPr>
                <w:sz w:val="20"/>
                <w:szCs w:val="21"/>
              </w:rPr>
              <w:t xml:space="preserve">Contact Person Phone Number </w:t>
            </w:r>
          </w:p>
        </w:tc>
        <w:tc>
          <w:tcPr>
            <w:tcW w:w="5474" w:type="dxa"/>
            <w:shd w:val="clear" w:color="auto" w:fill="FFFFFF" w:themeFill="background1"/>
            <w:vAlign w:val="center"/>
          </w:tcPr>
          <w:p w14:paraId="3BF38949" w14:textId="77777777" w:rsidR="00887065" w:rsidRPr="00061158" w:rsidRDefault="00061158" w:rsidP="00061158">
            <w:pPr>
              <w:autoSpaceDE w:val="0"/>
              <w:autoSpaceDN w:val="0"/>
              <w:rPr>
                <w:sz w:val="20"/>
                <w:szCs w:val="21"/>
              </w:rPr>
            </w:pPr>
            <w:r w:rsidRPr="00061158">
              <w:rPr>
                <w:sz w:val="20"/>
                <w:szCs w:val="21"/>
              </w:rPr>
              <w:t>+971 6 556 6777</w:t>
            </w:r>
          </w:p>
        </w:tc>
      </w:tr>
      <w:tr w:rsidR="00887065" w:rsidRPr="006A0B2F" w14:paraId="2F33199E" w14:textId="77777777" w:rsidTr="00D248A6">
        <w:trPr>
          <w:trHeight w:val="446"/>
        </w:trPr>
        <w:tc>
          <w:tcPr>
            <w:tcW w:w="9027" w:type="dxa"/>
            <w:gridSpan w:val="2"/>
            <w:shd w:val="clear" w:color="auto" w:fill="990000"/>
            <w:vAlign w:val="center"/>
          </w:tcPr>
          <w:p w14:paraId="0DAC89E7" w14:textId="77777777" w:rsidR="00887065" w:rsidRPr="002A3E8A" w:rsidRDefault="00887065" w:rsidP="006A0B2F">
            <w:pPr>
              <w:pStyle w:val="NoSpacing"/>
              <w:rPr>
                <w:color w:val="FFFFFF" w:themeColor="background1"/>
                <w:sz w:val="20"/>
                <w:szCs w:val="21"/>
              </w:rPr>
            </w:pPr>
            <w:r w:rsidRPr="002A3E8A">
              <w:rPr>
                <w:color w:val="FFFFFF" w:themeColor="background1"/>
              </w:rPr>
              <w:t>Verbat Information</w:t>
            </w:r>
          </w:p>
        </w:tc>
      </w:tr>
      <w:tr w:rsidR="00887065" w:rsidRPr="006A0B2F" w14:paraId="6ABC0C4A" w14:textId="77777777" w:rsidTr="00D248A6">
        <w:trPr>
          <w:trHeight w:val="446"/>
        </w:trPr>
        <w:tc>
          <w:tcPr>
            <w:tcW w:w="3553" w:type="dxa"/>
            <w:shd w:val="clear" w:color="auto" w:fill="FFFFFF" w:themeFill="background1"/>
            <w:vAlign w:val="center"/>
          </w:tcPr>
          <w:p w14:paraId="566A8CCD" w14:textId="77777777" w:rsidR="00887065" w:rsidRPr="006A0B2F" w:rsidRDefault="00887065" w:rsidP="006A0B2F">
            <w:pPr>
              <w:pStyle w:val="NoSpacing"/>
              <w:rPr>
                <w:sz w:val="20"/>
                <w:szCs w:val="21"/>
              </w:rPr>
            </w:pPr>
            <w:r w:rsidRPr="006A0B2F">
              <w:rPr>
                <w:sz w:val="20"/>
                <w:szCs w:val="21"/>
              </w:rPr>
              <w:t xml:space="preserve">Contact Person </w:t>
            </w:r>
          </w:p>
        </w:tc>
        <w:tc>
          <w:tcPr>
            <w:tcW w:w="5474" w:type="dxa"/>
            <w:shd w:val="clear" w:color="auto" w:fill="FFFFFF" w:themeFill="background1"/>
            <w:vAlign w:val="center"/>
          </w:tcPr>
          <w:p w14:paraId="50A87C79" w14:textId="77777777" w:rsidR="00887065" w:rsidRPr="006A0B2F" w:rsidRDefault="00024122" w:rsidP="00FD7E19">
            <w:pPr>
              <w:pStyle w:val="NoSpacing"/>
              <w:rPr>
                <w:sz w:val="20"/>
                <w:szCs w:val="21"/>
              </w:rPr>
            </w:pPr>
            <w:r>
              <w:rPr>
                <w:sz w:val="20"/>
                <w:szCs w:val="21"/>
              </w:rPr>
              <w:t xml:space="preserve">Ms. </w:t>
            </w:r>
            <w:r w:rsidR="00FD7E19">
              <w:rPr>
                <w:sz w:val="20"/>
                <w:szCs w:val="21"/>
              </w:rPr>
              <w:t xml:space="preserve">Simi Soosan Thomas </w:t>
            </w:r>
          </w:p>
        </w:tc>
      </w:tr>
      <w:tr w:rsidR="00887065" w:rsidRPr="006A0B2F" w14:paraId="14F78EC1" w14:textId="77777777" w:rsidTr="00D248A6">
        <w:trPr>
          <w:trHeight w:val="446"/>
        </w:trPr>
        <w:tc>
          <w:tcPr>
            <w:tcW w:w="3553" w:type="dxa"/>
            <w:shd w:val="clear" w:color="auto" w:fill="FFFFFF" w:themeFill="background1"/>
            <w:vAlign w:val="center"/>
          </w:tcPr>
          <w:p w14:paraId="4B306705" w14:textId="77777777" w:rsidR="00887065" w:rsidRPr="006A0B2F" w:rsidRDefault="00887065" w:rsidP="006A0B2F">
            <w:pPr>
              <w:pStyle w:val="NoSpacing"/>
              <w:rPr>
                <w:sz w:val="20"/>
                <w:szCs w:val="21"/>
              </w:rPr>
            </w:pPr>
            <w:r w:rsidRPr="006A0B2F">
              <w:rPr>
                <w:sz w:val="20"/>
                <w:szCs w:val="21"/>
              </w:rPr>
              <w:t xml:space="preserve">Contact Person Phone Number </w:t>
            </w:r>
          </w:p>
        </w:tc>
        <w:tc>
          <w:tcPr>
            <w:tcW w:w="5474" w:type="dxa"/>
            <w:shd w:val="clear" w:color="auto" w:fill="FFFFFF" w:themeFill="background1"/>
            <w:vAlign w:val="center"/>
          </w:tcPr>
          <w:p w14:paraId="1AED197D" w14:textId="77777777" w:rsidR="00887065" w:rsidRPr="006A0B2F" w:rsidRDefault="00632DD8" w:rsidP="00632DD8">
            <w:pPr>
              <w:pStyle w:val="NoSpacing"/>
              <w:rPr>
                <w:sz w:val="20"/>
                <w:szCs w:val="21"/>
              </w:rPr>
            </w:pPr>
            <w:r w:rsidRPr="00D070C9">
              <w:rPr>
                <w:sz w:val="20"/>
                <w:szCs w:val="21"/>
              </w:rPr>
              <w:t>+971 4</w:t>
            </w:r>
            <w:r>
              <w:rPr>
                <w:sz w:val="20"/>
                <w:szCs w:val="21"/>
              </w:rPr>
              <w:t xml:space="preserve"> </w:t>
            </w:r>
            <w:r w:rsidRPr="00D070C9">
              <w:rPr>
                <w:sz w:val="20"/>
                <w:szCs w:val="21"/>
              </w:rPr>
              <w:t>2973236</w:t>
            </w:r>
            <w:r w:rsidR="00FD7E19">
              <w:rPr>
                <w:sz w:val="20"/>
                <w:szCs w:val="21"/>
              </w:rPr>
              <w:t xml:space="preserve"> Ext:103</w:t>
            </w:r>
          </w:p>
        </w:tc>
      </w:tr>
      <w:tr w:rsidR="00887065" w:rsidRPr="006A0B2F" w14:paraId="545E9495" w14:textId="77777777" w:rsidTr="00D248A6">
        <w:trPr>
          <w:trHeight w:val="446"/>
        </w:trPr>
        <w:tc>
          <w:tcPr>
            <w:tcW w:w="3553" w:type="dxa"/>
            <w:shd w:val="clear" w:color="auto" w:fill="FFFFFF" w:themeFill="background1"/>
            <w:vAlign w:val="center"/>
          </w:tcPr>
          <w:p w14:paraId="782C3A62" w14:textId="77777777" w:rsidR="00887065" w:rsidRPr="006A0B2F" w:rsidRDefault="00887065" w:rsidP="006A0B2F">
            <w:pPr>
              <w:pStyle w:val="NoSpacing"/>
              <w:rPr>
                <w:sz w:val="20"/>
                <w:szCs w:val="21"/>
              </w:rPr>
            </w:pPr>
            <w:r w:rsidRPr="006A0B2F">
              <w:rPr>
                <w:sz w:val="20"/>
                <w:szCs w:val="21"/>
              </w:rPr>
              <w:t xml:space="preserve">Contact Person E-Mail </w:t>
            </w:r>
          </w:p>
        </w:tc>
        <w:tc>
          <w:tcPr>
            <w:tcW w:w="5474" w:type="dxa"/>
            <w:shd w:val="clear" w:color="auto" w:fill="FFFFFF" w:themeFill="background1"/>
            <w:vAlign w:val="center"/>
          </w:tcPr>
          <w:p w14:paraId="53C8AB40" w14:textId="77777777" w:rsidR="00887065" w:rsidRPr="006A0B2F" w:rsidRDefault="004E38BA" w:rsidP="00024122">
            <w:pPr>
              <w:pStyle w:val="NoSpacing"/>
              <w:rPr>
                <w:sz w:val="20"/>
                <w:szCs w:val="21"/>
              </w:rPr>
            </w:pPr>
            <w:hyperlink r:id="rId9" w:history="1">
              <w:r w:rsidR="00FD7E19" w:rsidRPr="00755CF8">
                <w:rPr>
                  <w:rStyle w:val="Hyperlink"/>
                  <w:sz w:val="20"/>
                  <w:szCs w:val="21"/>
                </w:rPr>
                <w:t>simi.thomas@verbat.com</w:t>
              </w:r>
            </w:hyperlink>
          </w:p>
        </w:tc>
      </w:tr>
      <w:tr w:rsidR="00887065" w:rsidRPr="006A0B2F" w14:paraId="796FD036" w14:textId="77777777" w:rsidTr="00D248A6">
        <w:trPr>
          <w:trHeight w:val="446"/>
        </w:trPr>
        <w:tc>
          <w:tcPr>
            <w:tcW w:w="3553" w:type="dxa"/>
            <w:shd w:val="clear" w:color="auto" w:fill="FFFFFF" w:themeFill="background1"/>
            <w:vAlign w:val="center"/>
          </w:tcPr>
          <w:p w14:paraId="4B770C44" w14:textId="77777777" w:rsidR="00887065" w:rsidRPr="006A0B2F" w:rsidRDefault="00887065" w:rsidP="006A0B2F">
            <w:pPr>
              <w:pStyle w:val="NoSpacing"/>
              <w:rPr>
                <w:sz w:val="20"/>
                <w:szCs w:val="21"/>
              </w:rPr>
            </w:pPr>
            <w:r w:rsidRPr="006A0B2F">
              <w:rPr>
                <w:sz w:val="20"/>
                <w:szCs w:val="21"/>
              </w:rPr>
              <w:t xml:space="preserve">Address </w:t>
            </w:r>
          </w:p>
        </w:tc>
        <w:tc>
          <w:tcPr>
            <w:tcW w:w="5474" w:type="dxa"/>
            <w:shd w:val="clear" w:color="auto" w:fill="FFFFFF" w:themeFill="background1"/>
            <w:vAlign w:val="center"/>
          </w:tcPr>
          <w:p w14:paraId="311E7B60" w14:textId="77777777" w:rsidR="00887065" w:rsidRPr="006A0B2F" w:rsidRDefault="00CD7D38" w:rsidP="006A0B2F">
            <w:pPr>
              <w:pStyle w:val="NoSpacing"/>
              <w:rPr>
                <w:sz w:val="20"/>
                <w:szCs w:val="21"/>
              </w:rPr>
            </w:pPr>
            <w:r>
              <w:rPr>
                <w:sz w:val="20"/>
                <w:szCs w:val="21"/>
              </w:rPr>
              <w:t>PO Box 56272, Dubai, United Arab Emirates</w:t>
            </w:r>
          </w:p>
        </w:tc>
      </w:tr>
      <w:tr w:rsidR="00887065" w:rsidRPr="006A0B2F" w14:paraId="46F4B3A1" w14:textId="77777777" w:rsidTr="00D248A6">
        <w:trPr>
          <w:trHeight w:val="446"/>
        </w:trPr>
        <w:tc>
          <w:tcPr>
            <w:tcW w:w="3553" w:type="dxa"/>
            <w:shd w:val="clear" w:color="auto" w:fill="FFFFFF" w:themeFill="background1"/>
            <w:vAlign w:val="center"/>
          </w:tcPr>
          <w:p w14:paraId="5193AC9D" w14:textId="77777777" w:rsidR="00887065" w:rsidRPr="006A0B2F" w:rsidRDefault="00887065" w:rsidP="006A0B2F">
            <w:pPr>
              <w:pStyle w:val="NoSpacing"/>
              <w:rPr>
                <w:sz w:val="20"/>
                <w:szCs w:val="21"/>
              </w:rPr>
            </w:pPr>
            <w:r w:rsidRPr="006A0B2F">
              <w:rPr>
                <w:sz w:val="20"/>
                <w:szCs w:val="21"/>
              </w:rPr>
              <w:t xml:space="preserve">Physical Address </w:t>
            </w:r>
          </w:p>
        </w:tc>
        <w:tc>
          <w:tcPr>
            <w:tcW w:w="5474" w:type="dxa"/>
            <w:shd w:val="clear" w:color="auto" w:fill="FFFFFF" w:themeFill="background1"/>
            <w:vAlign w:val="center"/>
          </w:tcPr>
          <w:p w14:paraId="2951ECC3" w14:textId="77777777" w:rsidR="00887065" w:rsidRPr="006A0B2F" w:rsidRDefault="00CD7D38" w:rsidP="006A0B2F">
            <w:pPr>
              <w:pStyle w:val="NoSpacing"/>
              <w:rPr>
                <w:sz w:val="20"/>
                <w:szCs w:val="21"/>
              </w:rPr>
            </w:pPr>
            <w:r>
              <w:rPr>
                <w:sz w:val="20"/>
                <w:szCs w:val="21"/>
              </w:rPr>
              <w:t xml:space="preserve">217, Sheikh Rasheed Building, </w:t>
            </w:r>
            <w:proofErr w:type="spellStart"/>
            <w:r>
              <w:rPr>
                <w:sz w:val="20"/>
                <w:szCs w:val="21"/>
              </w:rPr>
              <w:t>Hor</w:t>
            </w:r>
            <w:proofErr w:type="spellEnd"/>
            <w:r>
              <w:rPr>
                <w:sz w:val="20"/>
                <w:szCs w:val="21"/>
              </w:rPr>
              <w:t xml:space="preserve"> Al </w:t>
            </w:r>
            <w:proofErr w:type="spellStart"/>
            <w:r>
              <w:rPr>
                <w:sz w:val="20"/>
                <w:szCs w:val="21"/>
              </w:rPr>
              <w:t>Anz</w:t>
            </w:r>
            <w:proofErr w:type="spellEnd"/>
            <w:r>
              <w:rPr>
                <w:sz w:val="20"/>
                <w:szCs w:val="21"/>
              </w:rPr>
              <w:t xml:space="preserve"> East</w:t>
            </w:r>
          </w:p>
        </w:tc>
      </w:tr>
      <w:tr w:rsidR="00887065" w:rsidRPr="006A0B2F" w14:paraId="6127F6F6" w14:textId="77777777" w:rsidTr="00D248A6">
        <w:trPr>
          <w:trHeight w:val="446"/>
        </w:trPr>
        <w:tc>
          <w:tcPr>
            <w:tcW w:w="9027" w:type="dxa"/>
            <w:gridSpan w:val="2"/>
            <w:shd w:val="clear" w:color="auto" w:fill="990000"/>
            <w:vAlign w:val="center"/>
          </w:tcPr>
          <w:p w14:paraId="349C0992" w14:textId="77777777" w:rsidR="00887065" w:rsidRPr="002A3E8A" w:rsidRDefault="00887065" w:rsidP="006A0B2F">
            <w:pPr>
              <w:pStyle w:val="NoSpacing"/>
              <w:rPr>
                <w:color w:val="FFFFFF" w:themeColor="background1"/>
                <w:sz w:val="20"/>
                <w:szCs w:val="21"/>
              </w:rPr>
            </w:pPr>
            <w:r w:rsidRPr="002A3E8A">
              <w:rPr>
                <w:color w:val="FFFFFF" w:themeColor="background1"/>
                <w:szCs w:val="21"/>
              </w:rPr>
              <w:t>Project Information</w:t>
            </w:r>
          </w:p>
        </w:tc>
      </w:tr>
      <w:tr w:rsidR="00632DD8" w:rsidRPr="006A0B2F" w14:paraId="65D6BADD" w14:textId="77777777" w:rsidTr="00D248A6">
        <w:trPr>
          <w:trHeight w:val="446"/>
        </w:trPr>
        <w:tc>
          <w:tcPr>
            <w:tcW w:w="3553" w:type="dxa"/>
            <w:shd w:val="clear" w:color="auto" w:fill="FFFFFF" w:themeFill="background1"/>
            <w:vAlign w:val="center"/>
          </w:tcPr>
          <w:p w14:paraId="553A1BCD" w14:textId="77777777" w:rsidR="00632DD8" w:rsidRPr="00F45E36" w:rsidRDefault="00632DD8" w:rsidP="00632DD8">
            <w:pPr>
              <w:pStyle w:val="NoSpacing"/>
              <w:rPr>
                <w:sz w:val="20"/>
                <w:szCs w:val="21"/>
              </w:rPr>
            </w:pPr>
            <w:r w:rsidRPr="00F45E36">
              <w:rPr>
                <w:sz w:val="20"/>
                <w:szCs w:val="21"/>
              </w:rPr>
              <w:t xml:space="preserve">Proposed Technology/Methodology </w:t>
            </w:r>
          </w:p>
        </w:tc>
        <w:tc>
          <w:tcPr>
            <w:tcW w:w="5474" w:type="dxa"/>
            <w:shd w:val="clear" w:color="auto" w:fill="FFFFFF" w:themeFill="background1"/>
            <w:vAlign w:val="center"/>
          </w:tcPr>
          <w:p w14:paraId="3149588C" w14:textId="77777777" w:rsidR="00632DD8" w:rsidRPr="006A0B2F" w:rsidRDefault="00FD7E19" w:rsidP="00632DD8">
            <w:pPr>
              <w:pStyle w:val="NoSpacing"/>
              <w:rPr>
                <w:sz w:val="20"/>
                <w:szCs w:val="21"/>
              </w:rPr>
            </w:pPr>
            <w:r>
              <w:rPr>
                <w:sz w:val="20"/>
                <w:szCs w:val="21"/>
              </w:rPr>
              <w:t>C#, MSSQL, MVC, CSS, JQUERY, HTML</w:t>
            </w:r>
          </w:p>
        </w:tc>
      </w:tr>
      <w:tr w:rsidR="00632DD8" w:rsidRPr="006A0B2F" w14:paraId="2DE182EA" w14:textId="77777777" w:rsidTr="00632DD8">
        <w:trPr>
          <w:trHeight w:val="446"/>
        </w:trPr>
        <w:tc>
          <w:tcPr>
            <w:tcW w:w="3486" w:type="dxa"/>
            <w:shd w:val="clear" w:color="auto" w:fill="FFFFFF" w:themeFill="background1"/>
            <w:vAlign w:val="center"/>
          </w:tcPr>
          <w:p w14:paraId="79CB9F7A" w14:textId="77777777" w:rsidR="00632DD8" w:rsidRPr="006A0B2F" w:rsidRDefault="00632DD8" w:rsidP="00632DD8">
            <w:pPr>
              <w:pStyle w:val="NoSpacing"/>
              <w:rPr>
                <w:sz w:val="20"/>
                <w:szCs w:val="21"/>
              </w:rPr>
            </w:pPr>
            <w:r w:rsidRPr="006A0B2F">
              <w:rPr>
                <w:sz w:val="20"/>
                <w:szCs w:val="21"/>
              </w:rPr>
              <w:t xml:space="preserve">Anticipate Start Date </w:t>
            </w:r>
          </w:p>
        </w:tc>
        <w:tc>
          <w:tcPr>
            <w:tcW w:w="5541" w:type="dxa"/>
            <w:shd w:val="clear" w:color="auto" w:fill="FFFFFF" w:themeFill="background1"/>
            <w:vAlign w:val="center"/>
          </w:tcPr>
          <w:p w14:paraId="13B1FA71" w14:textId="77777777" w:rsidR="00632DD8" w:rsidRPr="006A0B2F" w:rsidRDefault="00632DD8" w:rsidP="00632DD8">
            <w:pPr>
              <w:pStyle w:val="NoSpacing"/>
              <w:rPr>
                <w:sz w:val="20"/>
                <w:szCs w:val="21"/>
              </w:rPr>
            </w:pPr>
            <w:r w:rsidRPr="006A0B2F">
              <w:rPr>
                <w:sz w:val="20"/>
                <w:szCs w:val="21"/>
              </w:rPr>
              <w:t>NA</w:t>
            </w:r>
          </w:p>
        </w:tc>
      </w:tr>
      <w:tr w:rsidR="00632DD8" w:rsidRPr="006A0B2F" w14:paraId="371F212B" w14:textId="77777777" w:rsidTr="00632DD8">
        <w:trPr>
          <w:trHeight w:val="446"/>
        </w:trPr>
        <w:tc>
          <w:tcPr>
            <w:tcW w:w="3486" w:type="dxa"/>
            <w:shd w:val="clear" w:color="auto" w:fill="FFFFFF" w:themeFill="background1"/>
            <w:vAlign w:val="center"/>
          </w:tcPr>
          <w:p w14:paraId="3F6817E2" w14:textId="77777777" w:rsidR="00632DD8" w:rsidRPr="006A0B2F" w:rsidRDefault="00632DD8" w:rsidP="00632DD8">
            <w:pPr>
              <w:pStyle w:val="NoSpacing"/>
              <w:rPr>
                <w:sz w:val="20"/>
                <w:szCs w:val="21"/>
              </w:rPr>
            </w:pPr>
            <w:r w:rsidRPr="006A0B2F">
              <w:rPr>
                <w:sz w:val="20"/>
                <w:szCs w:val="21"/>
              </w:rPr>
              <w:t xml:space="preserve">Proposal Valid For </w:t>
            </w:r>
          </w:p>
        </w:tc>
        <w:tc>
          <w:tcPr>
            <w:tcW w:w="5541" w:type="dxa"/>
            <w:shd w:val="clear" w:color="auto" w:fill="FFFFFF" w:themeFill="background1"/>
            <w:vAlign w:val="center"/>
          </w:tcPr>
          <w:p w14:paraId="176920E1" w14:textId="77777777" w:rsidR="00632DD8" w:rsidRPr="006A0B2F" w:rsidRDefault="00FD7E19" w:rsidP="00632DD8">
            <w:pPr>
              <w:pStyle w:val="NoSpacing"/>
              <w:rPr>
                <w:sz w:val="20"/>
                <w:szCs w:val="21"/>
              </w:rPr>
            </w:pPr>
            <w:r w:rsidRPr="00142F7A">
              <w:rPr>
                <w:sz w:val="20"/>
                <w:szCs w:val="21"/>
              </w:rPr>
              <w:t>9</w:t>
            </w:r>
            <w:r w:rsidR="00632DD8" w:rsidRPr="00142F7A">
              <w:rPr>
                <w:sz w:val="20"/>
                <w:szCs w:val="21"/>
              </w:rPr>
              <w:t>0 Calendar days from the submission of the proposal</w:t>
            </w:r>
          </w:p>
        </w:tc>
      </w:tr>
    </w:tbl>
    <w:p w14:paraId="404848C3" w14:textId="77777777" w:rsidR="00481737" w:rsidRDefault="00481737" w:rsidP="0018640C">
      <w:r>
        <w:br w:type="page"/>
      </w:r>
    </w:p>
    <w:p w14:paraId="301C2806" w14:textId="77777777" w:rsidR="00915955" w:rsidRPr="005A59F6" w:rsidRDefault="00915955">
      <w:pPr>
        <w:spacing w:after="160" w:line="259" w:lineRule="auto"/>
        <w:jc w:val="left"/>
        <w:rPr>
          <w:rFonts w:eastAsiaTheme="minorEastAsia"/>
          <w:b/>
          <w:sz w:val="32"/>
        </w:rPr>
      </w:pPr>
      <w:r w:rsidRPr="005A59F6">
        <w:rPr>
          <w:rFonts w:eastAsiaTheme="minorEastAsia"/>
          <w:b/>
          <w:sz w:val="32"/>
        </w:rPr>
        <w:lastRenderedPageBreak/>
        <w:t>Table of Content</w:t>
      </w:r>
    </w:p>
    <w:sdt>
      <w:sdtPr>
        <w:rPr>
          <w:rFonts w:ascii="Open Sans Light" w:eastAsiaTheme="minorHAnsi" w:hAnsi="Open Sans Light" w:cstheme="minorBidi"/>
          <w:color w:val="0D0D0D" w:themeColor="text1" w:themeTint="F2"/>
          <w:sz w:val="22"/>
          <w:szCs w:val="22"/>
        </w:rPr>
        <w:id w:val="-1165708416"/>
        <w:docPartObj>
          <w:docPartGallery w:val="Table of Contents"/>
          <w:docPartUnique/>
        </w:docPartObj>
      </w:sdtPr>
      <w:sdtEndPr>
        <w:rPr>
          <w:b/>
          <w:bCs/>
          <w:noProof/>
        </w:rPr>
      </w:sdtEndPr>
      <w:sdtContent>
        <w:p w14:paraId="43383716" w14:textId="77777777" w:rsidR="005A59F6" w:rsidRDefault="005A59F6">
          <w:pPr>
            <w:pStyle w:val="TOCHeading"/>
          </w:pPr>
        </w:p>
        <w:p w14:paraId="5EA616B7" w14:textId="77777777" w:rsidR="00CE21A3" w:rsidRDefault="005A59F6">
          <w:pPr>
            <w:pStyle w:val="TOC1"/>
            <w:tabs>
              <w:tab w:val="left" w:pos="440"/>
              <w:tab w:val="right" w:leader="dot" w:pos="9017"/>
            </w:tabs>
            <w:rPr>
              <w:rFonts w:asciiTheme="minorHAnsi" w:eastAsiaTheme="minorEastAsia" w:hAnsiTheme="minorHAnsi"/>
              <w:noProof/>
              <w:color w:val="auto"/>
            </w:rPr>
          </w:pPr>
          <w:r>
            <w:fldChar w:fldCharType="begin"/>
          </w:r>
          <w:r>
            <w:instrText xml:space="preserve"> TOC \o "1-3" \h \z \u </w:instrText>
          </w:r>
          <w:r>
            <w:fldChar w:fldCharType="separate"/>
          </w:r>
          <w:hyperlink w:anchor="_Toc514867281" w:history="1">
            <w:r w:rsidR="00CE21A3" w:rsidRPr="00E45707">
              <w:rPr>
                <w:rStyle w:val="Hyperlink"/>
                <w:noProof/>
              </w:rPr>
              <w:t>1</w:t>
            </w:r>
            <w:r w:rsidR="00CE21A3">
              <w:rPr>
                <w:rFonts w:asciiTheme="minorHAnsi" w:eastAsiaTheme="minorEastAsia" w:hAnsiTheme="minorHAnsi"/>
                <w:noProof/>
                <w:color w:val="auto"/>
              </w:rPr>
              <w:tab/>
            </w:r>
            <w:r w:rsidR="00CE21A3" w:rsidRPr="00E45707">
              <w:rPr>
                <w:rStyle w:val="Hyperlink"/>
                <w:noProof/>
              </w:rPr>
              <w:t>Executive Summary</w:t>
            </w:r>
            <w:r w:rsidR="00CE21A3">
              <w:rPr>
                <w:noProof/>
                <w:webHidden/>
              </w:rPr>
              <w:tab/>
            </w:r>
            <w:r w:rsidR="00CE21A3">
              <w:rPr>
                <w:noProof/>
                <w:webHidden/>
              </w:rPr>
              <w:fldChar w:fldCharType="begin"/>
            </w:r>
            <w:r w:rsidR="00CE21A3">
              <w:rPr>
                <w:noProof/>
                <w:webHidden/>
              </w:rPr>
              <w:instrText xml:space="preserve"> PAGEREF _Toc514867281 \h </w:instrText>
            </w:r>
            <w:r w:rsidR="00CE21A3">
              <w:rPr>
                <w:noProof/>
                <w:webHidden/>
              </w:rPr>
            </w:r>
            <w:r w:rsidR="00CE21A3">
              <w:rPr>
                <w:noProof/>
                <w:webHidden/>
              </w:rPr>
              <w:fldChar w:fldCharType="separate"/>
            </w:r>
            <w:r w:rsidR="008904DE">
              <w:rPr>
                <w:noProof/>
                <w:webHidden/>
              </w:rPr>
              <w:t>5</w:t>
            </w:r>
            <w:r w:rsidR="00CE21A3">
              <w:rPr>
                <w:noProof/>
                <w:webHidden/>
              </w:rPr>
              <w:fldChar w:fldCharType="end"/>
            </w:r>
          </w:hyperlink>
        </w:p>
        <w:p w14:paraId="24C24E83"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82" w:history="1">
            <w:r w:rsidR="00CE21A3" w:rsidRPr="00E45707">
              <w:rPr>
                <w:rStyle w:val="Hyperlink"/>
                <w:noProof/>
                <w14:scene3d>
                  <w14:camera w14:prst="orthographicFront"/>
                  <w14:lightRig w14:rig="threePt" w14:dir="t">
                    <w14:rot w14:lat="0" w14:lon="0" w14:rev="0"/>
                  </w14:lightRig>
                </w14:scene3d>
              </w:rPr>
              <w:t>1.1</w:t>
            </w:r>
            <w:r w:rsidR="00CE21A3">
              <w:rPr>
                <w:rFonts w:asciiTheme="minorHAnsi" w:eastAsiaTheme="minorEastAsia" w:hAnsiTheme="minorHAnsi"/>
                <w:noProof/>
                <w:color w:val="auto"/>
              </w:rPr>
              <w:tab/>
            </w:r>
            <w:r w:rsidR="00CE21A3" w:rsidRPr="00E45707">
              <w:rPr>
                <w:rStyle w:val="Hyperlink"/>
                <w:noProof/>
              </w:rPr>
              <w:t>Proposed Solution Model</w:t>
            </w:r>
            <w:r w:rsidR="00CE21A3">
              <w:rPr>
                <w:noProof/>
                <w:webHidden/>
              </w:rPr>
              <w:tab/>
            </w:r>
            <w:r w:rsidR="00CE21A3">
              <w:rPr>
                <w:noProof/>
                <w:webHidden/>
              </w:rPr>
              <w:fldChar w:fldCharType="begin"/>
            </w:r>
            <w:r w:rsidR="00CE21A3">
              <w:rPr>
                <w:noProof/>
                <w:webHidden/>
              </w:rPr>
              <w:instrText xml:space="preserve"> PAGEREF _Toc514867282 \h </w:instrText>
            </w:r>
            <w:r w:rsidR="00CE21A3">
              <w:rPr>
                <w:noProof/>
                <w:webHidden/>
              </w:rPr>
            </w:r>
            <w:r w:rsidR="00CE21A3">
              <w:rPr>
                <w:noProof/>
                <w:webHidden/>
              </w:rPr>
              <w:fldChar w:fldCharType="separate"/>
            </w:r>
            <w:r w:rsidR="008904DE">
              <w:rPr>
                <w:noProof/>
                <w:webHidden/>
              </w:rPr>
              <w:t>6</w:t>
            </w:r>
            <w:r w:rsidR="00CE21A3">
              <w:rPr>
                <w:noProof/>
                <w:webHidden/>
              </w:rPr>
              <w:fldChar w:fldCharType="end"/>
            </w:r>
          </w:hyperlink>
        </w:p>
        <w:p w14:paraId="4D4ABDDF"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83" w:history="1">
            <w:r w:rsidR="00CE21A3" w:rsidRPr="00E45707">
              <w:rPr>
                <w:rStyle w:val="Hyperlink"/>
                <w:noProof/>
                <w14:scene3d>
                  <w14:camera w14:prst="orthographicFront"/>
                  <w14:lightRig w14:rig="threePt" w14:dir="t">
                    <w14:rot w14:lat="0" w14:lon="0" w14:rev="0"/>
                  </w14:lightRig>
                </w14:scene3d>
              </w:rPr>
              <w:t>1.2</w:t>
            </w:r>
            <w:r w:rsidR="00CE21A3">
              <w:rPr>
                <w:rFonts w:asciiTheme="minorHAnsi" w:eastAsiaTheme="minorEastAsia" w:hAnsiTheme="minorHAnsi"/>
                <w:noProof/>
                <w:color w:val="auto"/>
              </w:rPr>
              <w:tab/>
            </w:r>
            <w:r w:rsidR="00CE21A3" w:rsidRPr="00E45707">
              <w:rPr>
                <w:rStyle w:val="Hyperlink"/>
                <w:noProof/>
              </w:rPr>
              <w:t>Solution Objective</w:t>
            </w:r>
            <w:r w:rsidR="00CE21A3">
              <w:rPr>
                <w:noProof/>
                <w:webHidden/>
              </w:rPr>
              <w:tab/>
            </w:r>
            <w:r w:rsidR="00CE21A3">
              <w:rPr>
                <w:noProof/>
                <w:webHidden/>
              </w:rPr>
              <w:fldChar w:fldCharType="begin"/>
            </w:r>
            <w:r w:rsidR="00CE21A3">
              <w:rPr>
                <w:noProof/>
                <w:webHidden/>
              </w:rPr>
              <w:instrText xml:space="preserve"> PAGEREF _Toc514867283 \h </w:instrText>
            </w:r>
            <w:r w:rsidR="00CE21A3">
              <w:rPr>
                <w:noProof/>
                <w:webHidden/>
              </w:rPr>
            </w:r>
            <w:r w:rsidR="00CE21A3">
              <w:rPr>
                <w:noProof/>
                <w:webHidden/>
              </w:rPr>
              <w:fldChar w:fldCharType="separate"/>
            </w:r>
            <w:r w:rsidR="008904DE">
              <w:rPr>
                <w:noProof/>
                <w:webHidden/>
              </w:rPr>
              <w:t>6</w:t>
            </w:r>
            <w:r w:rsidR="00CE21A3">
              <w:rPr>
                <w:noProof/>
                <w:webHidden/>
              </w:rPr>
              <w:fldChar w:fldCharType="end"/>
            </w:r>
          </w:hyperlink>
        </w:p>
        <w:p w14:paraId="4762FC63"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84" w:history="1">
            <w:r w:rsidR="00CE21A3" w:rsidRPr="00E45707">
              <w:rPr>
                <w:rStyle w:val="Hyperlink"/>
                <w:noProof/>
                <w14:scene3d>
                  <w14:camera w14:prst="orthographicFront"/>
                  <w14:lightRig w14:rig="threePt" w14:dir="t">
                    <w14:rot w14:lat="0" w14:lon="0" w14:rev="0"/>
                  </w14:lightRig>
                </w14:scene3d>
              </w:rPr>
              <w:t>1.3</w:t>
            </w:r>
            <w:r w:rsidR="00CE21A3">
              <w:rPr>
                <w:rFonts w:asciiTheme="minorHAnsi" w:eastAsiaTheme="minorEastAsia" w:hAnsiTheme="minorHAnsi"/>
                <w:noProof/>
                <w:color w:val="auto"/>
              </w:rPr>
              <w:tab/>
            </w:r>
            <w:r w:rsidR="00CE21A3" w:rsidRPr="00E45707">
              <w:rPr>
                <w:rStyle w:val="Hyperlink"/>
                <w:noProof/>
              </w:rPr>
              <w:t>Advantages of Proposed Solution</w:t>
            </w:r>
            <w:r w:rsidR="00CE21A3">
              <w:rPr>
                <w:noProof/>
                <w:webHidden/>
              </w:rPr>
              <w:tab/>
            </w:r>
            <w:r w:rsidR="00CE21A3">
              <w:rPr>
                <w:noProof/>
                <w:webHidden/>
              </w:rPr>
              <w:fldChar w:fldCharType="begin"/>
            </w:r>
            <w:r w:rsidR="00CE21A3">
              <w:rPr>
                <w:noProof/>
                <w:webHidden/>
              </w:rPr>
              <w:instrText xml:space="preserve"> PAGEREF _Toc514867284 \h </w:instrText>
            </w:r>
            <w:r w:rsidR="00CE21A3">
              <w:rPr>
                <w:noProof/>
                <w:webHidden/>
              </w:rPr>
            </w:r>
            <w:r w:rsidR="00CE21A3">
              <w:rPr>
                <w:noProof/>
                <w:webHidden/>
              </w:rPr>
              <w:fldChar w:fldCharType="separate"/>
            </w:r>
            <w:r w:rsidR="008904DE">
              <w:rPr>
                <w:noProof/>
                <w:webHidden/>
              </w:rPr>
              <w:t>7</w:t>
            </w:r>
            <w:r w:rsidR="00CE21A3">
              <w:rPr>
                <w:noProof/>
                <w:webHidden/>
              </w:rPr>
              <w:fldChar w:fldCharType="end"/>
            </w:r>
          </w:hyperlink>
        </w:p>
        <w:p w14:paraId="3B793CC7"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85" w:history="1">
            <w:r w:rsidR="00CE21A3" w:rsidRPr="00E45707">
              <w:rPr>
                <w:rStyle w:val="Hyperlink"/>
                <w:noProof/>
                <w14:scene3d>
                  <w14:camera w14:prst="orthographicFront"/>
                  <w14:lightRig w14:rig="threePt" w14:dir="t">
                    <w14:rot w14:lat="0" w14:lon="0" w14:rev="0"/>
                  </w14:lightRig>
                </w14:scene3d>
              </w:rPr>
              <w:t>1.4</w:t>
            </w:r>
            <w:r w:rsidR="00CE21A3">
              <w:rPr>
                <w:rFonts w:asciiTheme="minorHAnsi" w:eastAsiaTheme="minorEastAsia" w:hAnsiTheme="minorHAnsi"/>
                <w:noProof/>
                <w:color w:val="auto"/>
              </w:rPr>
              <w:tab/>
            </w:r>
            <w:r w:rsidR="00CE21A3" w:rsidRPr="00E45707">
              <w:rPr>
                <w:rStyle w:val="Hyperlink"/>
                <w:noProof/>
              </w:rPr>
              <w:t>Why Verbat</w:t>
            </w:r>
            <w:r w:rsidR="00CE21A3">
              <w:rPr>
                <w:noProof/>
                <w:webHidden/>
              </w:rPr>
              <w:tab/>
            </w:r>
            <w:r w:rsidR="00CE21A3">
              <w:rPr>
                <w:noProof/>
                <w:webHidden/>
              </w:rPr>
              <w:fldChar w:fldCharType="begin"/>
            </w:r>
            <w:r w:rsidR="00CE21A3">
              <w:rPr>
                <w:noProof/>
                <w:webHidden/>
              </w:rPr>
              <w:instrText xml:space="preserve"> PAGEREF _Toc514867285 \h </w:instrText>
            </w:r>
            <w:r w:rsidR="00CE21A3">
              <w:rPr>
                <w:noProof/>
                <w:webHidden/>
              </w:rPr>
            </w:r>
            <w:r w:rsidR="00CE21A3">
              <w:rPr>
                <w:noProof/>
                <w:webHidden/>
              </w:rPr>
              <w:fldChar w:fldCharType="separate"/>
            </w:r>
            <w:r w:rsidR="008904DE">
              <w:rPr>
                <w:noProof/>
                <w:webHidden/>
              </w:rPr>
              <w:t>8</w:t>
            </w:r>
            <w:r w:rsidR="00CE21A3">
              <w:rPr>
                <w:noProof/>
                <w:webHidden/>
              </w:rPr>
              <w:fldChar w:fldCharType="end"/>
            </w:r>
          </w:hyperlink>
        </w:p>
        <w:p w14:paraId="351D7DD4"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86" w:history="1">
            <w:r w:rsidR="00CE21A3" w:rsidRPr="00E45707">
              <w:rPr>
                <w:rStyle w:val="Hyperlink"/>
                <w:noProof/>
                <w14:scene3d>
                  <w14:camera w14:prst="orthographicFront"/>
                  <w14:lightRig w14:rig="threePt" w14:dir="t">
                    <w14:rot w14:lat="0" w14:lon="0" w14:rev="0"/>
                  </w14:lightRig>
                </w14:scene3d>
              </w:rPr>
              <w:t>1.5</w:t>
            </w:r>
            <w:r w:rsidR="00CE21A3">
              <w:rPr>
                <w:rFonts w:asciiTheme="minorHAnsi" w:eastAsiaTheme="minorEastAsia" w:hAnsiTheme="minorHAnsi"/>
                <w:noProof/>
                <w:color w:val="auto"/>
              </w:rPr>
              <w:tab/>
            </w:r>
            <w:r w:rsidR="00CE21A3" w:rsidRPr="00E45707">
              <w:rPr>
                <w:rStyle w:val="Hyperlink"/>
                <w:rFonts w:eastAsia="Times New Roman"/>
                <w:noProof/>
              </w:rPr>
              <w:t>Key Differentiators</w:t>
            </w:r>
            <w:r w:rsidR="00CE21A3">
              <w:rPr>
                <w:noProof/>
                <w:webHidden/>
              </w:rPr>
              <w:tab/>
            </w:r>
            <w:r w:rsidR="00CE21A3">
              <w:rPr>
                <w:noProof/>
                <w:webHidden/>
              </w:rPr>
              <w:fldChar w:fldCharType="begin"/>
            </w:r>
            <w:r w:rsidR="00CE21A3">
              <w:rPr>
                <w:noProof/>
                <w:webHidden/>
              </w:rPr>
              <w:instrText xml:space="preserve"> PAGEREF _Toc514867286 \h </w:instrText>
            </w:r>
            <w:r w:rsidR="00CE21A3">
              <w:rPr>
                <w:noProof/>
                <w:webHidden/>
              </w:rPr>
            </w:r>
            <w:r w:rsidR="00CE21A3">
              <w:rPr>
                <w:noProof/>
                <w:webHidden/>
              </w:rPr>
              <w:fldChar w:fldCharType="separate"/>
            </w:r>
            <w:r w:rsidR="008904DE">
              <w:rPr>
                <w:noProof/>
                <w:webHidden/>
              </w:rPr>
              <w:t>9</w:t>
            </w:r>
            <w:r w:rsidR="00CE21A3">
              <w:rPr>
                <w:noProof/>
                <w:webHidden/>
              </w:rPr>
              <w:fldChar w:fldCharType="end"/>
            </w:r>
          </w:hyperlink>
        </w:p>
        <w:p w14:paraId="4770F832"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87" w:history="1">
            <w:r w:rsidR="00CE21A3" w:rsidRPr="00E45707">
              <w:rPr>
                <w:rStyle w:val="Hyperlink"/>
                <w:noProof/>
                <w14:scene3d>
                  <w14:camera w14:prst="orthographicFront"/>
                  <w14:lightRig w14:rig="threePt" w14:dir="t">
                    <w14:rot w14:lat="0" w14:lon="0" w14:rev="0"/>
                  </w14:lightRig>
                </w14:scene3d>
              </w:rPr>
              <w:t>1.6</w:t>
            </w:r>
            <w:r w:rsidR="00CE21A3">
              <w:rPr>
                <w:rFonts w:asciiTheme="minorHAnsi" w:eastAsiaTheme="minorEastAsia" w:hAnsiTheme="minorHAnsi"/>
                <w:noProof/>
                <w:color w:val="auto"/>
              </w:rPr>
              <w:tab/>
            </w:r>
            <w:r w:rsidR="00CE21A3" w:rsidRPr="00E45707">
              <w:rPr>
                <w:rStyle w:val="Hyperlink"/>
                <w:noProof/>
              </w:rPr>
              <w:t>Verbat’s Technology &amp; Services</w:t>
            </w:r>
            <w:r w:rsidR="00CE21A3">
              <w:rPr>
                <w:noProof/>
                <w:webHidden/>
              </w:rPr>
              <w:tab/>
            </w:r>
            <w:r w:rsidR="00CE21A3">
              <w:rPr>
                <w:noProof/>
                <w:webHidden/>
              </w:rPr>
              <w:fldChar w:fldCharType="begin"/>
            </w:r>
            <w:r w:rsidR="00CE21A3">
              <w:rPr>
                <w:noProof/>
                <w:webHidden/>
              </w:rPr>
              <w:instrText xml:space="preserve"> PAGEREF _Toc514867287 \h </w:instrText>
            </w:r>
            <w:r w:rsidR="00CE21A3">
              <w:rPr>
                <w:noProof/>
                <w:webHidden/>
              </w:rPr>
            </w:r>
            <w:r w:rsidR="00CE21A3">
              <w:rPr>
                <w:noProof/>
                <w:webHidden/>
              </w:rPr>
              <w:fldChar w:fldCharType="separate"/>
            </w:r>
            <w:r w:rsidR="008904DE">
              <w:rPr>
                <w:noProof/>
                <w:webHidden/>
              </w:rPr>
              <w:t>10</w:t>
            </w:r>
            <w:r w:rsidR="00CE21A3">
              <w:rPr>
                <w:noProof/>
                <w:webHidden/>
              </w:rPr>
              <w:fldChar w:fldCharType="end"/>
            </w:r>
          </w:hyperlink>
        </w:p>
        <w:p w14:paraId="53EE6942"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288" w:history="1">
            <w:r w:rsidR="00CE21A3" w:rsidRPr="00E45707">
              <w:rPr>
                <w:rStyle w:val="Hyperlink"/>
                <w:noProof/>
              </w:rPr>
              <w:t>2</w:t>
            </w:r>
            <w:r w:rsidR="00CE21A3">
              <w:rPr>
                <w:rFonts w:asciiTheme="minorHAnsi" w:eastAsiaTheme="minorEastAsia" w:hAnsiTheme="minorHAnsi"/>
                <w:noProof/>
                <w:color w:val="auto"/>
              </w:rPr>
              <w:tab/>
            </w:r>
            <w:r w:rsidR="00CE21A3" w:rsidRPr="00E45707">
              <w:rPr>
                <w:rStyle w:val="Hyperlink"/>
                <w:noProof/>
              </w:rPr>
              <w:t>Functional Specifications</w:t>
            </w:r>
            <w:r w:rsidR="00CE21A3">
              <w:rPr>
                <w:noProof/>
                <w:webHidden/>
              </w:rPr>
              <w:tab/>
            </w:r>
            <w:r w:rsidR="00CE21A3">
              <w:rPr>
                <w:noProof/>
                <w:webHidden/>
              </w:rPr>
              <w:fldChar w:fldCharType="begin"/>
            </w:r>
            <w:r w:rsidR="00CE21A3">
              <w:rPr>
                <w:noProof/>
                <w:webHidden/>
              </w:rPr>
              <w:instrText xml:space="preserve"> PAGEREF _Toc514867288 \h </w:instrText>
            </w:r>
            <w:r w:rsidR="00CE21A3">
              <w:rPr>
                <w:noProof/>
                <w:webHidden/>
              </w:rPr>
            </w:r>
            <w:r w:rsidR="00CE21A3">
              <w:rPr>
                <w:noProof/>
                <w:webHidden/>
              </w:rPr>
              <w:fldChar w:fldCharType="separate"/>
            </w:r>
            <w:r w:rsidR="008904DE">
              <w:rPr>
                <w:noProof/>
                <w:webHidden/>
              </w:rPr>
              <w:t>11</w:t>
            </w:r>
            <w:r w:rsidR="00CE21A3">
              <w:rPr>
                <w:noProof/>
                <w:webHidden/>
              </w:rPr>
              <w:fldChar w:fldCharType="end"/>
            </w:r>
          </w:hyperlink>
        </w:p>
        <w:p w14:paraId="7C48F3AC"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289" w:history="1">
            <w:r w:rsidR="00CE21A3" w:rsidRPr="00E45707">
              <w:rPr>
                <w:rStyle w:val="Hyperlink"/>
                <w:noProof/>
              </w:rPr>
              <w:t>3</w:t>
            </w:r>
            <w:r w:rsidR="00CE21A3">
              <w:rPr>
                <w:rFonts w:asciiTheme="minorHAnsi" w:eastAsiaTheme="minorEastAsia" w:hAnsiTheme="minorHAnsi"/>
                <w:noProof/>
                <w:color w:val="auto"/>
              </w:rPr>
              <w:tab/>
            </w:r>
            <w:r w:rsidR="00CE21A3" w:rsidRPr="00E45707">
              <w:rPr>
                <w:rStyle w:val="Hyperlink"/>
                <w:noProof/>
              </w:rPr>
              <w:t>Nonfunctional Requirement (Others)</w:t>
            </w:r>
            <w:r w:rsidR="00CE21A3">
              <w:rPr>
                <w:noProof/>
                <w:webHidden/>
              </w:rPr>
              <w:tab/>
            </w:r>
            <w:r w:rsidR="00CE21A3">
              <w:rPr>
                <w:noProof/>
                <w:webHidden/>
              </w:rPr>
              <w:fldChar w:fldCharType="begin"/>
            </w:r>
            <w:r w:rsidR="00CE21A3">
              <w:rPr>
                <w:noProof/>
                <w:webHidden/>
              </w:rPr>
              <w:instrText xml:space="preserve"> PAGEREF _Toc514867289 \h </w:instrText>
            </w:r>
            <w:r w:rsidR="00CE21A3">
              <w:rPr>
                <w:noProof/>
                <w:webHidden/>
              </w:rPr>
            </w:r>
            <w:r w:rsidR="00CE21A3">
              <w:rPr>
                <w:noProof/>
                <w:webHidden/>
              </w:rPr>
              <w:fldChar w:fldCharType="separate"/>
            </w:r>
            <w:r w:rsidR="008904DE">
              <w:rPr>
                <w:noProof/>
                <w:webHidden/>
              </w:rPr>
              <w:t>14</w:t>
            </w:r>
            <w:r w:rsidR="00CE21A3">
              <w:rPr>
                <w:noProof/>
                <w:webHidden/>
              </w:rPr>
              <w:fldChar w:fldCharType="end"/>
            </w:r>
          </w:hyperlink>
        </w:p>
        <w:p w14:paraId="15B90081"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290" w:history="1">
            <w:r w:rsidR="00CE21A3" w:rsidRPr="00E45707">
              <w:rPr>
                <w:rStyle w:val="Hyperlink"/>
                <w:noProof/>
              </w:rPr>
              <w:t>4</w:t>
            </w:r>
            <w:r w:rsidR="00CE21A3">
              <w:rPr>
                <w:rFonts w:asciiTheme="minorHAnsi" w:eastAsiaTheme="minorEastAsia" w:hAnsiTheme="minorHAnsi"/>
                <w:noProof/>
                <w:color w:val="auto"/>
              </w:rPr>
              <w:tab/>
            </w:r>
            <w:r w:rsidR="00CE21A3" w:rsidRPr="00E45707">
              <w:rPr>
                <w:rStyle w:val="Hyperlink"/>
                <w:noProof/>
              </w:rPr>
              <w:t>Assumptions</w:t>
            </w:r>
            <w:r w:rsidR="00CE21A3">
              <w:rPr>
                <w:noProof/>
                <w:webHidden/>
              </w:rPr>
              <w:tab/>
            </w:r>
            <w:r w:rsidR="00CE21A3">
              <w:rPr>
                <w:noProof/>
                <w:webHidden/>
              </w:rPr>
              <w:fldChar w:fldCharType="begin"/>
            </w:r>
            <w:r w:rsidR="00CE21A3">
              <w:rPr>
                <w:noProof/>
                <w:webHidden/>
              </w:rPr>
              <w:instrText xml:space="preserve"> PAGEREF _Toc514867290 \h </w:instrText>
            </w:r>
            <w:r w:rsidR="00CE21A3">
              <w:rPr>
                <w:noProof/>
                <w:webHidden/>
              </w:rPr>
            </w:r>
            <w:r w:rsidR="00CE21A3">
              <w:rPr>
                <w:noProof/>
                <w:webHidden/>
              </w:rPr>
              <w:fldChar w:fldCharType="separate"/>
            </w:r>
            <w:r w:rsidR="008904DE">
              <w:rPr>
                <w:noProof/>
                <w:webHidden/>
              </w:rPr>
              <w:t>15</w:t>
            </w:r>
            <w:r w:rsidR="00CE21A3">
              <w:rPr>
                <w:noProof/>
                <w:webHidden/>
              </w:rPr>
              <w:fldChar w:fldCharType="end"/>
            </w:r>
          </w:hyperlink>
        </w:p>
        <w:p w14:paraId="75550171"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291" w:history="1">
            <w:r w:rsidR="00CE21A3" w:rsidRPr="00E45707">
              <w:rPr>
                <w:rStyle w:val="Hyperlink"/>
                <w:noProof/>
              </w:rPr>
              <w:t>5</w:t>
            </w:r>
            <w:r w:rsidR="00CE21A3">
              <w:rPr>
                <w:rFonts w:asciiTheme="minorHAnsi" w:eastAsiaTheme="minorEastAsia" w:hAnsiTheme="minorHAnsi"/>
                <w:noProof/>
                <w:color w:val="auto"/>
              </w:rPr>
              <w:tab/>
            </w:r>
            <w:r w:rsidR="00CE21A3" w:rsidRPr="00E45707">
              <w:rPr>
                <w:rStyle w:val="Hyperlink"/>
                <w:noProof/>
              </w:rPr>
              <w:t>Out of Scope</w:t>
            </w:r>
            <w:r w:rsidR="00CE21A3">
              <w:rPr>
                <w:noProof/>
                <w:webHidden/>
              </w:rPr>
              <w:tab/>
            </w:r>
            <w:r w:rsidR="00CE21A3">
              <w:rPr>
                <w:noProof/>
                <w:webHidden/>
              </w:rPr>
              <w:fldChar w:fldCharType="begin"/>
            </w:r>
            <w:r w:rsidR="00CE21A3">
              <w:rPr>
                <w:noProof/>
                <w:webHidden/>
              </w:rPr>
              <w:instrText xml:space="preserve"> PAGEREF _Toc514867291 \h </w:instrText>
            </w:r>
            <w:r w:rsidR="00CE21A3">
              <w:rPr>
                <w:noProof/>
                <w:webHidden/>
              </w:rPr>
            </w:r>
            <w:r w:rsidR="00CE21A3">
              <w:rPr>
                <w:noProof/>
                <w:webHidden/>
              </w:rPr>
              <w:fldChar w:fldCharType="separate"/>
            </w:r>
            <w:r w:rsidR="008904DE">
              <w:rPr>
                <w:noProof/>
                <w:webHidden/>
              </w:rPr>
              <w:t>17</w:t>
            </w:r>
            <w:r w:rsidR="00CE21A3">
              <w:rPr>
                <w:noProof/>
                <w:webHidden/>
              </w:rPr>
              <w:fldChar w:fldCharType="end"/>
            </w:r>
          </w:hyperlink>
        </w:p>
        <w:p w14:paraId="59254F2D"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292" w:history="1">
            <w:r w:rsidR="00CE21A3" w:rsidRPr="00E45707">
              <w:rPr>
                <w:rStyle w:val="Hyperlink"/>
                <w:noProof/>
              </w:rPr>
              <w:t>6</w:t>
            </w:r>
            <w:r w:rsidR="00CE21A3">
              <w:rPr>
                <w:rFonts w:asciiTheme="minorHAnsi" w:eastAsiaTheme="minorEastAsia" w:hAnsiTheme="minorHAnsi"/>
                <w:noProof/>
                <w:color w:val="auto"/>
              </w:rPr>
              <w:tab/>
            </w:r>
            <w:r w:rsidR="00CE21A3" w:rsidRPr="00E45707">
              <w:rPr>
                <w:rStyle w:val="Hyperlink"/>
                <w:noProof/>
              </w:rPr>
              <w:t>Technology Solution</w:t>
            </w:r>
            <w:r w:rsidR="00CE21A3">
              <w:rPr>
                <w:noProof/>
                <w:webHidden/>
              </w:rPr>
              <w:tab/>
            </w:r>
            <w:r w:rsidR="00CE21A3">
              <w:rPr>
                <w:noProof/>
                <w:webHidden/>
              </w:rPr>
              <w:fldChar w:fldCharType="begin"/>
            </w:r>
            <w:r w:rsidR="00CE21A3">
              <w:rPr>
                <w:noProof/>
                <w:webHidden/>
              </w:rPr>
              <w:instrText xml:space="preserve"> PAGEREF _Toc514867292 \h </w:instrText>
            </w:r>
            <w:r w:rsidR="00CE21A3">
              <w:rPr>
                <w:noProof/>
                <w:webHidden/>
              </w:rPr>
            </w:r>
            <w:r w:rsidR="00CE21A3">
              <w:rPr>
                <w:noProof/>
                <w:webHidden/>
              </w:rPr>
              <w:fldChar w:fldCharType="separate"/>
            </w:r>
            <w:r w:rsidR="008904DE">
              <w:rPr>
                <w:noProof/>
                <w:webHidden/>
              </w:rPr>
              <w:t>18</w:t>
            </w:r>
            <w:r w:rsidR="00CE21A3">
              <w:rPr>
                <w:noProof/>
                <w:webHidden/>
              </w:rPr>
              <w:fldChar w:fldCharType="end"/>
            </w:r>
          </w:hyperlink>
        </w:p>
        <w:p w14:paraId="075B4665"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93" w:history="1">
            <w:r w:rsidR="00CE21A3" w:rsidRPr="00E45707">
              <w:rPr>
                <w:rStyle w:val="Hyperlink"/>
                <w:noProof/>
                <w14:scene3d>
                  <w14:camera w14:prst="orthographicFront"/>
                  <w14:lightRig w14:rig="threePt" w14:dir="t">
                    <w14:rot w14:lat="0" w14:lon="0" w14:rev="0"/>
                  </w14:lightRig>
                </w14:scene3d>
              </w:rPr>
              <w:t>6.1</w:t>
            </w:r>
            <w:r w:rsidR="00CE21A3">
              <w:rPr>
                <w:rFonts w:asciiTheme="minorHAnsi" w:eastAsiaTheme="minorEastAsia" w:hAnsiTheme="minorHAnsi"/>
                <w:noProof/>
                <w:color w:val="auto"/>
              </w:rPr>
              <w:tab/>
            </w:r>
            <w:r w:rsidR="00CE21A3" w:rsidRPr="00E45707">
              <w:rPr>
                <w:rStyle w:val="Hyperlink"/>
                <w:noProof/>
              </w:rPr>
              <w:t>Proposed System Environment</w:t>
            </w:r>
            <w:r w:rsidR="00CE21A3">
              <w:rPr>
                <w:noProof/>
                <w:webHidden/>
              </w:rPr>
              <w:tab/>
            </w:r>
            <w:r w:rsidR="00CE21A3">
              <w:rPr>
                <w:noProof/>
                <w:webHidden/>
              </w:rPr>
              <w:fldChar w:fldCharType="begin"/>
            </w:r>
            <w:r w:rsidR="00CE21A3">
              <w:rPr>
                <w:noProof/>
                <w:webHidden/>
              </w:rPr>
              <w:instrText xml:space="preserve"> PAGEREF _Toc514867293 \h </w:instrText>
            </w:r>
            <w:r w:rsidR="00CE21A3">
              <w:rPr>
                <w:noProof/>
                <w:webHidden/>
              </w:rPr>
            </w:r>
            <w:r w:rsidR="00CE21A3">
              <w:rPr>
                <w:noProof/>
                <w:webHidden/>
              </w:rPr>
              <w:fldChar w:fldCharType="separate"/>
            </w:r>
            <w:r w:rsidR="008904DE">
              <w:rPr>
                <w:noProof/>
                <w:webHidden/>
              </w:rPr>
              <w:t>18</w:t>
            </w:r>
            <w:r w:rsidR="00CE21A3">
              <w:rPr>
                <w:noProof/>
                <w:webHidden/>
              </w:rPr>
              <w:fldChar w:fldCharType="end"/>
            </w:r>
          </w:hyperlink>
        </w:p>
        <w:p w14:paraId="53A84A63"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294" w:history="1">
            <w:r w:rsidR="00CE21A3" w:rsidRPr="00E45707">
              <w:rPr>
                <w:rStyle w:val="Hyperlink"/>
                <w:noProof/>
                <w14:scene3d>
                  <w14:camera w14:prst="orthographicFront"/>
                  <w14:lightRig w14:rig="threePt" w14:dir="t">
                    <w14:rot w14:lat="0" w14:lon="0" w14:rev="0"/>
                  </w14:lightRig>
                </w14:scene3d>
              </w:rPr>
              <w:t>6.2</w:t>
            </w:r>
            <w:r w:rsidR="00CE21A3">
              <w:rPr>
                <w:rFonts w:asciiTheme="minorHAnsi" w:eastAsiaTheme="minorEastAsia" w:hAnsiTheme="minorHAnsi"/>
                <w:noProof/>
                <w:color w:val="auto"/>
              </w:rPr>
              <w:tab/>
            </w:r>
            <w:r w:rsidR="00CE21A3" w:rsidRPr="00E45707">
              <w:rPr>
                <w:rStyle w:val="Hyperlink"/>
                <w:noProof/>
              </w:rPr>
              <w:t>Technical Configurations</w:t>
            </w:r>
            <w:r w:rsidR="00CE21A3">
              <w:rPr>
                <w:noProof/>
                <w:webHidden/>
              </w:rPr>
              <w:tab/>
            </w:r>
            <w:r w:rsidR="00CE21A3">
              <w:rPr>
                <w:noProof/>
                <w:webHidden/>
              </w:rPr>
              <w:fldChar w:fldCharType="begin"/>
            </w:r>
            <w:r w:rsidR="00CE21A3">
              <w:rPr>
                <w:noProof/>
                <w:webHidden/>
              </w:rPr>
              <w:instrText xml:space="preserve"> PAGEREF _Toc514867294 \h </w:instrText>
            </w:r>
            <w:r w:rsidR="00CE21A3">
              <w:rPr>
                <w:noProof/>
                <w:webHidden/>
              </w:rPr>
            </w:r>
            <w:r w:rsidR="00CE21A3">
              <w:rPr>
                <w:noProof/>
                <w:webHidden/>
              </w:rPr>
              <w:fldChar w:fldCharType="separate"/>
            </w:r>
            <w:r w:rsidR="008904DE">
              <w:rPr>
                <w:noProof/>
                <w:webHidden/>
              </w:rPr>
              <w:t>19</w:t>
            </w:r>
            <w:r w:rsidR="00CE21A3">
              <w:rPr>
                <w:noProof/>
                <w:webHidden/>
              </w:rPr>
              <w:fldChar w:fldCharType="end"/>
            </w:r>
          </w:hyperlink>
        </w:p>
        <w:p w14:paraId="7A3A8C8E" w14:textId="77777777" w:rsidR="00CE21A3" w:rsidRDefault="004E38BA">
          <w:pPr>
            <w:pStyle w:val="TOC3"/>
            <w:tabs>
              <w:tab w:val="left" w:pos="1320"/>
              <w:tab w:val="right" w:leader="dot" w:pos="9017"/>
            </w:tabs>
            <w:rPr>
              <w:rFonts w:asciiTheme="minorHAnsi" w:eastAsiaTheme="minorEastAsia" w:hAnsiTheme="minorHAnsi"/>
              <w:noProof/>
              <w:color w:val="auto"/>
            </w:rPr>
          </w:pPr>
          <w:hyperlink w:anchor="_Toc514867295" w:history="1">
            <w:r w:rsidR="00CE21A3" w:rsidRPr="00E45707">
              <w:rPr>
                <w:rStyle w:val="Hyperlink"/>
                <w:noProof/>
              </w:rPr>
              <w:t>6.2.1</w:t>
            </w:r>
            <w:r w:rsidR="00CE21A3">
              <w:rPr>
                <w:rFonts w:asciiTheme="minorHAnsi" w:eastAsiaTheme="minorEastAsia" w:hAnsiTheme="minorHAnsi"/>
                <w:noProof/>
                <w:color w:val="auto"/>
              </w:rPr>
              <w:tab/>
            </w:r>
            <w:r w:rsidR="00CE21A3" w:rsidRPr="00E45707">
              <w:rPr>
                <w:rStyle w:val="Hyperlink"/>
                <w:noProof/>
              </w:rPr>
              <w:t>Development Tools</w:t>
            </w:r>
            <w:r w:rsidR="00CE21A3">
              <w:rPr>
                <w:noProof/>
                <w:webHidden/>
              </w:rPr>
              <w:tab/>
            </w:r>
            <w:r w:rsidR="00CE21A3">
              <w:rPr>
                <w:noProof/>
                <w:webHidden/>
              </w:rPr>
              <w:fldChar w:fldCharType="begin"/>
            </w:r>
            <w:r w:rsidR="00CE21A3">
              <w:rPr>
                <w:noProof/>
                <w:webHidden/>
              </w:rPr>
              <w:instrText xml:space="preserve"> PAGEREF _Toc514867295 \h </w:instrText>
            </w:r>
            <w:r w:rsidR="00CE21A3">
              <w:rPr>
                <w:noProof/>
                <w:webHidden/>
              </w:rPr>
            </w:r>
            <w:r w:rsidR="00CE21A3">
              <w:rPr>
                <w:noProof/>
                <w:webHidden/>
              </w:rPr>
              <w:fldChar w:fldCharType="separate"/>
            </w:r>
            <w:r w:rsidR="008904DE">
              <w:rPr>
                <w:noProof/>
                <w:webHidden/>
              </w:rPr>
              <w:t>19</w:t>
            </w:r>
            <w:r w:rsidR="00CE21A3">
              <w:rPr>
                <w:noProof/>
                <w:webHidden/>
              </w:rPr>
              <w:fldChar w:fldCharType="end"/>
            </w:r>
          </w:hyperlink>
        </w:p>
        <w:p w14:paraId="332F2690" w14:textId="77777777" w:rsidR="00CE21A3" w:rsidRDefault="004E38BA">
          <w:pPr>
            <w:pStyle w:val="TOC3"/>
            <w:tabs>
              <w:tab w:val="left" w:pos="1320"/>
              <w:tab w:val="right" w:leader="dot" w:pos="9017"/>
            </w:tabs>
            <w:rPr>
              <w:rFonts w:asciiTheme="minorHAnsi" w:eastAsiaTheme="minorEastAsia" w:hAnsiTheme="minorHAnsi"/>
              <w:noProof/>
              <w:color w:val="auto"/>
            </w:rPr>
          </w:pPr>
          <w:hyperlink w:anchor="_Toc514867296" w:history="1">
            <w:r w:rsidR="00CE21A3" w:rsidRPr="00E45707">
              <w:rPr>
                <w:rStyle w:val="Hyperlink"/>
                <w:noProof/>
              </w:rPr>
              <w:t>6.2.2</w:t>
            </w:r>
            <w:r w:rsidR="00CE21A3">
              <w:rPr>
                <w:rFonts w:asciiTheme="minorHAnsi" w:eastAsiaTheme="minorEastAsia" w:hAnsiTheme="minorHAnsi"/>
                <w:noProof/>
                <w:color w:val="auto"/>
              </w:rPr>
              <w:tab/>
            </w:r>
            <w:r w:rsidR="00CE21A3" w:rsidRPr="00E45707">
              <w:rPr>
                <w:rStyle w:val="Hyperlink"/>
                <w:noProof/>
              </w:rPr>
              <w:t>Suggested Web Hosting Specification</w:t>
            </w:r>
            <w:r w:rsidR="00CE21A3">
              <w:rPr>
                <w:noProof/>
                <w:webHidden/>
              </w:rPr>
              <w:tab/>
            </w:r>
            <w:r w:rsidR="00CE21A3">
              <w:rPr>
                <w:noProof/>
                <w:webHidden/>
              </w:rPr>
              <w:fldChar w:fldCharType="begin"/>
            </w:r>
            <w:r w:rsidR="00CE21A3">
              <w:rPr>
                <w:noProof/>
                <w:webHidden/>
              </w:rPr>
              <w:instrText xml:space="preserve"> PAGEREF _Toc514867296 \h </w:instrText>
            </w:r>
            <w:r w:rsidR="00CE21A3">
              <w:rPr>
                <w:noProof/>
                <w:webHidden/>
              </w:rPr>
            </w:r>
            <w:r w:rsidR="00CE21A3">
              <w:rPr>
                <w:noProof/>
                <w:webHidden/>
              </w:rPr>
              <w:fldChar w:fldCharType="separate"/>
            </w:r>
            <w:r w:rsidR="008904DE">
              <w:rPr>
                <w:noProof/>
                <w:webHidden/>
              </w:rPr>
              <w:t>19</w:t>
            </w:r>
            <w:r w:rsidR="00CE21A3">
              <w:rPr>
                <w:noProof/>
                <w:webHidden/>
              </w:rPr>
              <w:fldChar w:fldCharType="end"/>
            </w:r>
          </w:hyperlink>
        </w:p>
        <w:p w14:paraId="32E72945" w14:textId="77777777" w:rsidR="00CE21A3" w:rsidRDefault="004E38BA">
          <w:pPr>
            <w:pStyle w:val="TOC3"/>
            <w:tabs>
              <w:tab w:val="left" w:pos="1320"/>
              <w:tab w:val="right" w:leader="dot" w:pos="9017"/>
            </w:tabs>
            <w:rPr>
              <w:rFonts w:asciiTheme="minorHAnsi" w:eastAsiaTheme="minorEastAsia" w:hAnsiTheme="minorHAnsi"/>
              <w:noProof/>
              <w:color w:val="auto"/>
            </w:rPr>
          </w:pPr>
          <w:hyperlink w:anchor="_Toc514867297" w:history="1">
            <w:r w:rsidR="00CE21A3" w:rsidRPr="00E45707">
              <w:rPr>
                <w:rStyle w:val="Hyperlink"/>
                <w:noProof/>
              </w:rPr>
              <w:t>6.2.3</w:t>
            </w:r>
            <w:r w:rsidR="00CE21A3">
              <w:rPr>
                <w:rFonts w:asciiTheme="minorHAnsi" w:eastAsiaTheme="minorEastAsia" w:hAnsiTheme="minorHAnsi"/>
                <w:noProof/>
                <w:color w:val="auto"/>
              </w:rPr>
              <w:tab/>
            </w:r>
            <w:r w:rsidR="00CE21A3" w:rsidRPr="00E45707">
              <w:rPr>
                <w:rStyle w:val="Hyperlink"/>
                <w:noProof/>
              </w:rPr>
              <w:t>Browser Compatibility</w:t>
            </w:r>
            <w:r w:rsidR="00CE21A3">
              <w:rPr>
                <w:noProof/>
                <w:webHidden/>
              </w:rPr>
              <w:tab/>
            </w:r>
            <w:r w:rsidR="00CE21A3">
              <w:rPr>
                <w:noProof/>
                <w:webHidden/>
              </w:rPr>
              <w:fldChar w:fldCharType="begin"/>
            </w:r>
            <w:r w:rsidR="00CE21A3">
              <w:rPr>
                <w:noProof/>
                <w:webHidden/>
              </w:rPr>
              <w:instrText xml:space="preserve"> PAGEREF _Toc514867297 \h </w:instrText>
            </w:r>
            <w:r w:rsidR="00CE21A3">
              <w:rPr>
                <w:noProof/>
                <w:webHidden/>
              </w:rPr>
            </w:r>
            <w:r w:rsidR="00CE21A3">
              <w:rPr>
                <w:noProof/>
                <w:webHidden/>
              </w:rPr>
              <w:fldChar w:fldCharType="separate"/>
            </w:r>
            <w:r w:rsidR="008904DE">
              <w:rPr>
                <w:noProof/>
                <w:webHidden/>
              </w:rPr>
              <w:t>19</w:t>
            </w:r>
            <w:r w:rsidR="00CE21A3">
              <w:rPr>
                <w:noProof/>
                <w:webHidden/>
              </w:rPr>
              <w:fldChar w:fldCharType="end"/>
            </w:r>
          </w:hyperlink>
        </w:p>
        <w:p w14:paraId="6927166E" w14:textId="77777777" w:rsidR="00CE21A3" w:rsidRDefault="004E38BA">
          <w:pPr>
            <w:pStyle w:val="TOC3"/>
            <w:tabs>
              <w:tab w:val="left" w:pos="1320"/>
              <w:tab w:val="right" w:leader="dot" w:pos="9017"/>
            </w:tabs>
            <w:rPr>
              <w:rFonts w:asciiTheme="minorHAnsi" w:eastAsiaTheme="minorEastAsia" w:hAnsiTheme="minorHAnsi"/>
              <w:noProof/>
              <w:color w:val="auto"/>
            </w:rPr>
          </w:pPr>
          <w:hyperlink w:anchor="_Toc514867298" w:history="1">
            <w:r w:rsidR="00CE21A3" w:rsidRPr="00E45707">
              <w:rPr>
                <w:rStyle w:val="Hyperlink"/>
                <w:noProof/>
              </w:rPr>
              <w:t>6.2.4</w:t>
            </w:r>
            <w:r w:rsidR="00CE21A3">
              <w:rPr>
                <w:rFonts w:asciiTheme="minorHAnsi" w:eastAsiaTheme="minorEastAsia" w:hAnsiTheme="minorHAnsi"/>
                <w:noProof/>
                <w:color w:val="auto"/>
              </w:rPr>
              <w:tab/>
            </w:r>
            <w:r w:rsidR="00CE21A3" w:rsidRPr="00E45707">
              <w:rPr>
                <w:rStyle w:val="Hyperlink"/>
                <w:noProof/>
              </w:rPr>
              <w:t>Hardware Interface</w:t>
            </w:r>
            <w:r w:rsidR="00CE21A3">
              <w:rPr>
                <w:noProof/>
                <w:webHidden/>
              </w:rPr>
              <w:tab/>
            </w:r>
            <w:r w:rsidR="00CE21A3">
              <w:rPr>
                <w:noProof/>
                <w:webHidden/>
              </w:rPr>
              <w:fldChar w:fldCharType="begin"/>
            </w:r>
            <w:r w:rsidR="00CE21A3">
              <w:rPr>
                <w:noProof/>
                <w:webHidden/>
              </w:rPr>
              <w:instrText xml:space="preserve"> PAGEREF _Toc514867298 \h </w:instrText>
            </w:r>
            <w:r w:rsidR="00CE21A3">
              <w:rPr>
                <w:noProof/>
                <w:webHidden/>
              </w:rPr>
            </w:r>
            <w:r w:rsidR="00CE21A3">
              <w:rPr>
                <w:noProof/>
                <w:webHidden/>
              </w:rPr>
              <w:fldChar w:fldCharType="separate"/>
            </w:r>
            <w:r w:rsidR="008904DE">
              <w:rPr>
                <w:noProof/>
                <w:webHidden/>
              </w:rPr>
              <w:t>19</w:t>
            </w:r>
            <w:r w:rsidR="00CE21A3">
              <w:rPr>
                <w:noProof/>
                <w:webHidden/>
              </w:rPr>
              <w:fldChar w:fldCharType="end"/>
            </w:r>
          </w:hyperlink>
        </w:p>
        <w:p w14:paraId="1B94560D" w14:textId="77777777" w:rsidR="00CE21A3" w:rsidRDefault="004E38BA">
          <w:pPr>
            <w:pStyle w:val="TOC3"/>
            <w:tabs>
              <w:tab w:val="left" w:pos="1320"/>
              <w:tab w:val="right" w:leader="dot" w:pos="9017"/>
            </w:tabs>
            <w:rPr>
              <w:rFonts w:asciiTheme="minorHAnsi" w:eastAsiaTheme="minorEastAsia" w:hAnsiTheme="minorHAnsi"/>
              <w:noProof/>
              <w:color w:val="auto"/>
            </w:rPr>
          </w:pPr>
          <w:hyperlink w:anchor="_Toc514867299" w:history="1">
            <w:r w:rsidR="00CE21A3" w:rsidRPr="00E45707">
              <w:rPr>
                <w:rStyle w:val="Hyperlink"/>
                <w:noProof/>
              </w:rPr>
              <w:t>6.2.5</w:t>
            </w:r>
            <w:r w:rsidR="00CE21A3">
              <w:rPr>
                <w:rFonts w:asciiTheme="minorHAnsi" w:eastAsiaTheme="minorEastAsia" w:hAnsiTheme="minorHAnsi"/>
                <w:noProof/>
                <w:color w:val="auto"/>
              </w:rPr>
              <w:tab/>
            </w:r>
            <w:r w:rsidR="00CE21A3" w:rsidRPr="00E45707">
              <w:rPr>
                <w:rStyle w:val="Hyperlink"/>
                <w:noProof/>
              </w:rPr>
              <w:t>Technical Standards</w:t>
            </w:r>
            <w:r w:rsidR="00CE21A3">
              <w:rPr>
                <w:noProof/>
                <w:webHidden/>
              </w:rPr>
              <w:tab/>
            </w:r>
            <w:r w:rsidR="00CE21A3">
              <w:rPr>
                <w:noProof/>
                <w:webHidden/>
              </w:rPr>
              <w:fldChar w:fldCharType="begin"/>
            </w:r>
            <w:r w:rsidR="00CE21A3">
              <w:rPr>
                <w:noProof/>
                <w:webHidden/>
              </w:rPr>
              <w:instrText xml:space="preserve"> PAGEREF _Toc514867299 \h </w:instrText>
            </w:r>
            <w:r w:rsidR="00CE21A3">
              <w:rPr>
                <w:noProof/>
                <w:webHidden/>
              </w:rPr>
            </w:r>
            <w:r w:rsidR="00CE21A3">
              <w:rPr>
                <w:noProof/>
                <w:webHidden/>
              </w:rPr>
              <w:fldChar w:fldCharType="separate"/>
            </w:r>
            <w:r w:rsidR="008904DE">
              <w:rPr>
                <w:noProof/>
                <w:webHidden/>
              </w:rPr>
              <w:t>20</w:t>
            </w:r>
            <w:r w:rsidR="00CE21A3">
              <w:rPr>
                <w:noProof/>
                <w:webHidden/>
              </w:rPr>
              <w:fldChar w:fldCharType="end"/>
            </w:r>
          </w:hyperlink>
        </w:p>
        <w:p w14:paraId="24B5ED44" w14:textId="77777777" w:rsidR="00CE21A3" w:rsidRDefault="004E38BA">
          <w:pPr>
            <w:pStyle w:val="TOC3"/>
            <w:tabs>
              <w:tab w:val="left" w:pos="1320"/>
              <w:tab w:val="right" w:leader="dot" w:pos="9017"/>
            </w:tabs>
            <w:rPr>
              <w:rFonts w:asciiTheme="minorHAnsi" w:eastAsiaTheme="minorEastAsia" w:hAnsiTheme="minorHAnsi"/>
              <w:noProof/>
              <w:color w:val="auto"/>
            </w:rPr>
          </w:pPr>
          <w:hyperlink w:anchor="_Toc514867300" w:history="1">
            <w:r w:rsidR="00CE21A3" w:rsidRPr="00E45707">
              <w:rPr>
                <w:rStyle w:val="Hyperlink"/>
                <w:noProof/>
              </w:rPr>
              <w:t>6.2.6</w:t>
            </w:r>
            <w:r w:rsidR="00CE21A3">
              <w:rPr>
                <w:rFonts w:asciiTheme="minorHAnsi" w:eastAsiaTheme="minorEastAsia" w:hAnsiTheme="minorHAnsi"/>
                <w:noProof/>
                <w:color w:val="auto"/>
              </w:rPr>
              <w:tab/>
            </w:r>
            <w:r w:rsidR="00CE21A3" w:rsidRPr="00E45707">
              <w:rPr>
                <w:rStyle w:val="Hyperlink"/>
                <w:noProof/>
              </w:rPr>
              <w:t>Technical Guidelines</w:t>
            </w:r>
            <w:r w:rsidR="00CE21A3">
              <w:rPr>
                <w:noProof/>
                <w:webHidden/>
              </w:rPr>
              <w:tab/>
            </w:r>
            <w:r w:rsidR="00CE21A3">
              <w:rPr>
                <w:noProof/>
                <w:webHidden/>
              </w:rPr>
              <w:fldChar w:fldCharType="begin"/>
            </w:r>
            <w:r w:rsidR="00CE21A3">
              <w:rPr>
                <w:noProof/>
                <w:webHidden/>
              </w:rPr>
              <w:instrText xml:space="preserve"> PAGEREF _Toc514867300 \h </w:instrText>
            </w:r>
            <w:r w:rsidR="00CE21A3">
              <w:rPr>
                <w:noProof/>
                <w:webHidden/>
              </w:rPr>
            </w:r>
            <w:r w:rsidR="00CE21A3">
              <w:rPr>
                <w:noProof/>
                <w:webHidden/>
              </w:rPr>
              <w:fldChar w:fldCharType="separate"/>
            </w:r>
            <w:r w:rsidR="008904DE">
              <w:rPr>
                <w:noProof/>
                <w:webHidden/>
              </w:rPr>
              <w:t>20</w:t>
            </w:r>
            <w:r w:rsidR="00CE21A3">
              <w:rPr>
                <w:noProof/>
                <w:webHidden/>
              </w:rPr>
              <w:fldChar w:fldCharType="end"/>
            </w:r>
          </w:hyperlink>
        </w:p>
        <w:p w14:paraId="725C1A8C"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301" w:history="1">
            <w:r w:rsidR="00CE21A3" w:rsidRPr="00E45707">
              <w:rPr>
                <w:rStyle w:val="Hyperlink"/>
                <w:noProof/>
              </w:rPr>
              <w:t>7</w:t>
            </w:r>
            <w:r w:rsidR="00CE21A3">
              <w:rPr>
                <w:rFonts w:asciiTheme="minorHAnsi" w:eastAsiaTheme="minorEastAsia" w:hAnsiTheme="minorHAnsi"/>
                <w:noProof/>
                <w:color w:val="auto"/>
              </w:rPr>
              <w:tab/>
            </w:r>
            <w:r w:rsidR="00CE21A3" w:rsidRPr="00E45707">
              <w:rPr>
                <w:rStyle w:val="Hyperlink"/>
                <w:noProof/>
              </w:rPr>
              <w:t>Delivery Management</w:t>
            </w:r>
            <w:r w:rsidR="00CE21A3">
              <w:rPr>
                <w:noProof/>
                <w:webHidden/>
              </w:rPr>
              <w:tab/>
            </w:r>
            <w:r w:rsidR="00CE21A3">
              <w:rPr>
                <w:noProof/>
                <w:webHidden/>
              </w:rPr>
              <w:fldChar w:fldCharType="begin"/>
            </w:r>
            <w:r w:rsidR="00CE21A3">
              <w:rPr>
                <w:noProof/>
                <w:webHidden/>
              </w:rPr>
              <w:instrText xml:space="preserve"> PAGEREF _Toc514867301 \h </w:instrText>
            </w:r>
            <w:r w:rsidR="00CE21A3">
              <w:rPr>
                <w:noProof/>
                <w:webHidden/>
              </w:rPr>
            </w:r>
            <w:r w:rsidR="00CE21A3">
              <w:rPr>
                <w:noProof/>
                <w:webHidden/>
              </w:rPr>
              <w:fldChar w:fldCharType="separate"/>
            </w:r>
            <w:r w:rsidR="008904DE">
              <w:rPr>
                <w:noProof/>
                <w:webHidden/>
              </w:rPr>
              <w:t>21</w:t>
            </w:r>
            <w:r w:rsidR="00CE21A3">
              <w:rPr>
                <w:noProof/>
                <w:webHidden/>
              </w:rPr>
              <w:fldChar w:fldCharType="end"/>
            </w:r>
          </w:hyperlink>
        </w:p>
        <w:p w14:paraId="52736CB0"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2" w:history="1">
            <w:r w:rsidR="00CE21A3" w:rsidRPr="00E45707">
              <w:rPr>
                <w:rStyle w:val="Hyperlink"/>
                <w:noProof/>
                <w14:scene3d>
                  <w14:camera w14:prst="orthographicFront"/>
                  <w14:lightRig w14:rig="threePt" w14:dir="t">
                    <w14:rot w14:lat="0" w14:lon="0" w14:rev="0"/>
                  </w14:lightRig>
                </w14:scene3d>
              </w:rPr>
              <w:t>7.1</w:t>
            </w:r>
            <w:r w:rsidR="00CE21A3">
              <w:rPr>
                <w:rFonts w:asciiTheme="minorHAnsi" w:eastAsiaTheme="minorEastAsia" w:hAnsiTheme="minorHAnsi"/>
                <w:noProof/>
                <w:color w:val="auto"/>
              </w:rPr>
              <w:tab/>
            </w:r>
            <w:r w:rsidR="00CE21A3" w:rsidRPr="00E45707">
              <w:rPr>
                <w:rStyle w:val="Hyperlink"/>
                <w:noProof/>
              </w:rPr>
              <w:t>Project Management</w:t>
            </w:r>
            <w:r w:rsidR="00CE21A3">
              <w:rPr>
                <w:noProof/>
                <w:webHidden/>
              </w:rPr>
              <w:tab/>
            </w:r>
            <w:r w:rsidR="00CE21A3">
              <w:rPr>
                <w:noProof/>
                <w:webHidden/>
              </w:rPr>
              <w:fldChar w:fldCharType="begin"/>
            </w:r>
            <w:r w:rsidR="00CE21A3">
              <w:rPr>
                <w:noProof/>
                <w:webHidden/>
              </w:rPr>
              <w:instrText xml:space="preserve"> PAGEREF _Toc514867302 \h </w:instrText>
            </w:r>
            <w:r w:rsidR="00CE21A3">
              <w:rPr>
                <w:noProof/>
                <w:webHidden/>
              </w:rPr>
            </w:r>
            <w:r w:rsidR="00CE21A3">
              <w:rPr>
                <w:noProof/>
                <w:webHidden/>
              </w:rPr>
              <w:fldChar w:fldCharType="separate"/>
            </w:r>
            <w:r w:rsidR="008904DE">
              <w:rPr>
                <w:noProof/>
                <w:webHidden/>
              </w:rPr>
              <w:t>21</w:t>
            </w:r>
            <w:r w:rsidR="00CE21A3">
              <w:rPr>
                <w:noProof/>
                <w:webHidden/>
              </w:rPr>
              <w:fldChar w:fldCharType="end"/>
            </w:r>
          </w:hyperlink>
        </w:p>
        <w:p w14:paraId="311D7148"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3" w:history="1">
            <w:r w:rsidR="00CE21A3" w:rsidRPr="00E45707">
              <w:rPr>
                <w:rStyle w:val="Hyperlink"/>
                <w:noProof/>
                <w14:scene3d>
                  <w14:camera w14:prst="orthographicFront"/>
                  <w14:lightRig w14:rig="threePt" w14:dir="t">
                    <w14:rot w14:lat="0" w14:lon="0" w14:rev="0"/>
                  </w14:lightRig>
                </w14:scene3d>
              </w:rPr>
              <w:t>7.2</w:t>
            </w:r>
            <w:r w:rsidR="00CE21A3">
              <w:rPr>
                <w:rFonts w:asciiTheme="minorHAnsi" w:eastAsiaTheme="minorEastAsia" w:hAnsiTheme="minorHAnsi"/>
                <w:noProof/>
                <w:color w:val="auto"/>
              </w:rPr>
              <w:tab/>
            </w:r>
            <w:r w:rsidR="00CE21A3" w:rsidRPr="00E45707">
              <w:rPr>
                <w:rStyle w:val="Hyperlink"/>
                <w:noProof/>
              </w:rPr>
              <w:t>Roles and Responsibilities</w:t>
            </w:r>
            <w:r w:rsidR="00CE21A3">
              <w:rPr>
                <w:noProof/>
                <w:webHidden/>
              </w:rPr>
              <w:tab/>
            </w:r>
            <w:r w:rsidR="00CE21A3">
              <w:rPr>
                <w:noProof/>
                <w:webHidden/>
              </w:rPr>
              <w:fldChar w:fldCharType="begin"/>
            </w:r>
            <w:r w:rsidR="00CE21A3">
              <w:rPr>
                <w:noProof/>
                <w:webHidden/>
              </w:rPr>
              <w:instrText xml:space="preserve"> PAGEREF _Toc514867303 \h </w:instrText>
            </w:r>
            <w:r w:rsidR="00CE21A3">
              <w:rPr>
                <w:noProof/>
                <w:webHidden/>
              </w:rPr>
            </w:r>
            <w:r w:rsidR="00CE21A3">
              <w:rPr>
                <w:noProof/>
                <w:webHidden/>
              </w:rPr>
              <w:fldChar w:fldCharType="separate"/>
            </w:r>
            <w:r w:rsidR="008904DE">
              <w:rPr>
                <w:noProof/>
                <w:webHidden/>
              </w:rPr>
              <w:t>21</w:t>
            </w:r>
            <w:r w:rsidR="00CE21A3">
              <w:rPr>
                <w:noProof/>
                <w:webHidden/>
              </w:rPr>
              <w:fldChar w:fldCharType="end"/>
            </w:r>
          </w:hyperlink>
        </w:p>
        <w:p w14:paraId="518FACB9"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4" w:history="1">
            <w:r w:rsidR="00CE21A3" w:rsidRPr="00E45707">
              <w:rPr>
                <w:rStyle w:val="Hyperlink"/>
                <w:noProof/>
                <w14:scene3d>
                  <w14:camera w14:prst="orthographicFront"/>
                  <w14:lightRig w14:rig="threePt" w14:dir="t">
                    <w14:rot w14:lat="0" w14:lon="0" w14:rev="0"/>
                  </w14:lightRig>
                </w14:scene3d>
              </w:rPr>
              <w:t>7.3</w:t>
            </w:r>
            <w:r w:rsidR="00CE21A3">
              <w:rPr>
                <w:rFonts w:asciiTheme="minorHAnsi" w:eastAsiaTheme="minorEastAsia" w:hAnsiTheme="minorHAnsi"/>
                <w:noProof/>
                <w:color w:val="auto"/>
              </w:rPr>
              <w:tab/>
            </w:r>
            <w:r w:rsidR="00CE21A3" w:rsidRPr="00E45707">
              <w:rPr>
                <w:rStyle w:val="Hyperlink"/>
                <w:noProof/>
              </w:rPr>
              <w:t>Delivery Activity Summary</w:t>
            </w:r>
            <w:r w:rsidR="00CE21A3">
              <w:rPr>
                <w:noProof/>
                <w:webHidden/>
              </w:rPr>
              <w:tab/>
            </w:r>
            <w:r w:rsidR="00CE21A3">
              <w:rPr>
                <w:noProof/>
                <w:webHidden/>
              </w:rPr>
              <w:fldChar w:fldCharType="begin"/>
            </w:r>
            <w:r w:rsidR="00CE21A3">
              <w:rPr>
                <w:noProof/>
                <w:webHidden/>
              </w:rPr>
              <w:instrText xml:space="preserve"> PAGEREF _Toc514867304 \h </w:instrText>
            </w:r>
            <w:r w:rsidR="00CE21A3">
              <w:rPr>
                <w:noProof/>
                <w:webHidden/>
              </w:rPr>
            </w:r>
            <w:r w:rsidR="00CE21A3">
              <w:rPr>
                <w:noProof/>
                <w:webHidden/>
              </w:rPr>
              <w:fldChar w:fldCharType="separate"/>
            </w:r>
            <w:r w:rsidR="008904DE">
              <w:rPr>
                <w:noProof/>
                <w:webHidden/>
              </w:rPr>
              <w:t>21</w:t>
            </w:r>
            <w:r w:rsidR="00CE21A3">
              <w:rPr>
                <w:noProof/>
                <w:webHidden/>
              </w:rPr>
              <w:fldChar w:fldCharType="end"/>
            </w:r>
          </w:hyperlink>
        </w:p>
        <w:p w14:paraId="0FE21FAF"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5" w:history="1">
            <w:r w:rsidR="00CE21A3" w:rsidRPr="00E45707">
              <w:rPr>
                <w:rStyle w:val="Hyperlink"/>
                <w:noProof/>
                <w14:scene3d>
                  <w14:camera w14:prst="orthographicFront"/>
                  <w14:lightRig w14:rig="threePt" w14:dir="t">
                    <w14:rot w14:lat="0" w14:lon="0" w14:rev="0"/>
                  </w14:lightRig>
                </w14:scene3d>
              </w:rPr>
              <w:t>7.4</w:t>
            </w:r>
            <w:r w:rsidR="00CE21A3">
              <w:rPr>
                <w:rFonts w:asciiTheme="minorHAnsi" w:eastAsiaTheme="minorEastAsia" w:hAnsiTheme="minorHAnsi"/>
                <w:noProof/>
                <w:color w:val="auto"/>
              </w:rPr>
              <w:tab/>
            </w:r>
            <w:r w:rsidR="00CE21A3" w:rsidRPr="00E45707">
              <w:rPr>
                <w:rStyle w:val="Hyperlink"/>
                <w:noProof/>
              </w:rPr>
              <w:t>Project Implementation Plan</w:t>
            </w:r>
            <w:r w:rsidR="00CE21A3">
              <w:rPr>
                <w:noProof/>
                <w:webHidden/>
              </w:rPr>
              <w:tab/>
            </w:r>
            <w:r w:rsidR="00CE21A3">
              <w:rPr>
                <w:noProof/>
                <w:webHidden/>
              </w:rPr>
              <w:fldChar w:fldCharType="begin"/>
            </w:r>
            <w:r w:rsidR="00CE21A3">
              <w:rPr>
                <w:noProof/>
                <w:webHidden/>
              </w:rPr>
              <w:instrText xml:space="preserve"> PAGEREF _Toc514867305 \h </w:instrText>
            </w:r>
            <w:r w:rsidR="00CE21A3">
              <w:rPr>
                <w:noProof/>
                <w:webHidden/>
              </w:rPr>
            </w:r>
            <w:r w:rsidR="00CE21A3">
              <w:rPr>
                <w:noProof/>
                <w:webHidden/>
              </w:rPr>
              <w:fldChar w:fldCharType="separate"/>
            </w:r>
            <w:r w:rsidR="008904DE">
              <w:rPr>
                <w:noProof/>
                <w:webHidden/>
              </w:rPr>
              <w:t>22</w:t>
            </w:r>
            <w:r w:rsidR="00CE21A3">
              <w:rPr>
                <w:noProof/>
                <w:webHidden/>
              </w:rPr>
              <w:fldChar w:fldCharType="end"/>
            </w:r>
          </w:hyperlink>
        </w:p>
        <w:p w14:paraId="70E63451"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6" w:history="1">
            <w:r w:rsidR="00CE21A3" w:rsidRPr="00E45707">
              <w:rPr>
                <w:rStyle w:val="Hyperlink"/>
                <w:noProof/>
                <w14:scene3d>
                  <w14:camera w14:prst="orthographicFront"/>
                  <w14:lightRig w14:rig="threePt" w14:dir="t">
                    <w14:rot w14:lat="0" w14:lon="0" w14:rev="0"/>
                  </w14:lightRig>
                </w14:scene3d>
              </w:rPr>
              <w:t>7.5</w:t>
            </w:r>
            <w:r w:rsidR="00CE21A3">
              <w:rPr>
                <w:rFonts w:asciiTheme="minorHAnsi" w:eastAsiaTheme="minorEastAsia" w:hAnsiTheme="minorHAnsi"/>
                <w:noProof/>
                <w:color w:val="auto"/>
              </w:rPr>
              <w:tab/>
            </w:r>
            <w:r w:rsidR="00CE21A3" w:rsidRPr="00E45707">
              <w:rPr>
                <w:rStyle w:val="Hyperlink"/>
                <w:noProof/>
              </w:rPr>
              <w:t>Deliverables</w:t>
            </w:r>
            <w:r w:rsidR="00CE21A3">
              <w:rPr>
                <w:noProof/>
                <w:webHidden/>
              </w:rPr>
              <w:tab/>
            </w:r>
            <w:r w:rsidR="00CE21A3">
              <w:rPr>
                <w:noProof/>
                <w:webHidden/>
              </w:rPr>
              <w:fldChar w:fldCharType="begin"/>
            </w:r>
            <w:r w:rsidR="00CE21A3">
              <w:rPr>
                <w:noProof/>
                <w:webHidden/>
              </w:rPr>
              <w:instrText xml:space="preserve"> PAGEREF _Toc514867306 \h </w:instrText>
            </w:r>
            <w:r w:rsidR="00CE21A3">
              <w:rPr>
                <w:noProof/>
                <w:webHidden/>
              </w:rPr>
            </w:r>
            <w:r w:rsidR="00CE21A3">
              <w:rPr>
                <w:noProof/>
                <w:webHidden/>
              </w:rPr>
              <w:fldChar w:fldCharType="separate"/>
            </w:r>
            <w:r w:rsidR="008904DE">
              <w:rPr>
                <w:noProof/>
                <w:webHidden/>
              </w:rPr>
              <w:t>22</w:t>
            </w:r>
            <w:r w:rsidR="00CE21A3">
              <w:rPr>
                <w:noProof/>
                <w:webHidden/>
              </w:rPr>
              <w:fldChar w:fldCharType="end"/>
            </w:r>
          </w:hyperlink>
        </w:p>
        <w:p w14:paraId="4A720D06"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7" w:history="1">
            <w:r w:rsidR="00CE21A3" w:rsidRPr="00E45707">
              <w:rPr>
                <w:rStyle w:val="Hyperlink"/>
                <w:noProof/>
                <w14:scene3d>
                  <w14:camera w14:prst="orthographicFront"/>
                  <w14:lightRig w14:rig="threePt" w14:dir="t">
                    <w14:rot w14:lat="0" w14:lon="0" w14:rev="0"/>
                  </w14:lightRig>
                </w14:scene3d>
              </w:rPr>
              <w:t>7.6</w:t>
            </w:r>
            <w:r w:rsidR="00CE21A3">
              <w:rPr>
                <w:rFonts w:asciiTheme="minorHAnsi" w:eastAsiaTheme="minorEastAsia" w:hAnsiTheme="minorHAnsi"/>
                <w:noProof/>
                <w:color w:val="auto"/>
              </w:rPr>
              <w:tab/>
            </w:r>
            <w:r w:rsidR="00CE21A3" w:rsidRPr="00E45707">
              <w:rPr>
                <w:rStyle w:val="Hyperlink"/>
                <w:noProof/>
              </w:rPr>
              <w:t>Estimated Delivery Time</w:t>
            </w:r>
            <w:r w:rsidR="00CE21A3">
              <w:rPr>
                <w:noProof/>
                <w:webHidden/>
              </w:rPr>
              <w:tab/>
            </w:r>
            <w:r w:rsidR="00CE21A3">
              <w:rPr>
                <w:noProof/>
                <w:webHidden/>
              </w:rPr>
              <w:fldChar w:fldCharType="begin"/>
            </w:r>
            <w:r w:rsidR="00CE21A3">
              <w:rPr>
                <w:noProof/>
                <w:webHidden/>
              </w:rPr>
              <w:instrText xml:space="preserve"> PAGEREF _Toc514867307 \h </w:instrText>
            </w:r>
            <w:r w:rsidR="00CE21A3">
              <w:rPr>
                <w:noProof/>
                <w:webHidden/>
              </w:rPr>
            </w:r>
            <w:r w:rsidR="00CE21A3">
              <w:rPr>
                <w:noProof/>
                <w:webHidden/>
              </w:rPr>
              <w:fldChar w:fldCharType="separate"/>
            </w:r>
            <w:r w:rsidR="008904DE">
              <w:rPr>
                <w:noProof/>
                <w:webHidden/>
              </w:rPr>
              <w:t>23</w:t>
            </w:r>
            <w:r w:rsidR="00CE21A3">
              <w:rPr>
                <w:noProof/>
                <w:webHidden/>
              </w:rPr>
              <w:fldChar w:fldCharType="end"/>
            </w:r>
          </w:hyperlink>
        </w:p>
        <w:p w14:paraId="146A73ED"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8" w:history="1">
            <w:r w:rsidR="00CE21A3" w:rsidRPr="00E45707">
              <w:rPr>
                <w:rStyle w:val="Hyperlink"/>
                <w:noProof/>
                <w14:scene3d>
                  <w14:camera w14:prst="orthographicFront"/>
                  <w14:lightRig w14:rig="threePt" w14:dir="t">
                    <w14:rot w14:lat="0" w14:lon="0" w14:rev="0"/>
                  </w14:lightRig>
                </w14:scene3d>
              </w:rPr>
              <w:t>7.7</w:t>
            </w:r>
            <w:r w:rsidR="00CE21A3">
              <w:rPr>
                <w:rFonts w:asciiTheme="minorHAnsi" w:eastAsiaTheme="minorEastAsia" w:hAnsiTheme="minorHAnsi"/>
                <w:noProof/>
                <w:color w:val="auto"/>
              </w:rPr>
              <w:tab/>
            </w:r>
            <w:r w:rsidR="00CE21A3" w:rsidRPr="00E45707">
              <w:rPr>
                <w:rStyle w:val="Hyperlink"/>
                <w:noProof/>
              </w:rPr>
              <w:t>Deployment Details (at Clients Behest)</w:t>
            </w:r>
            <w:r w:rsidR="00CE21A3">
              <w:rPr>
                <w:noProof/>
                <w:webHidden/>
              </w:rPr>
              <w:tab/>
            </w:r>
            <w:r w:rsidR="00CE21A3">
              <w:rPr>
                <w:noProof/>
                <w:webHidden/>
              </w:rPr>
              <w:fldChar w:fldCharType="begin"/>
            </w:r>
            <w:r w:rsidR="00CE21A3">
              <w:rPr>
                <w:noProof/>
                <w:webHidden/>
              </w:rPr>
              <w:instrText xml:space="preserve"> PAGEREF _Toc514867308 \h </w:instrText>
            </w:r>
            <w:r w:rsidR="00CE21A3">
              <w:rPr>
                <w:noProof/>
                <w:webHidden/>
              </w:rPr>
            </w:r>
            <w:r w:rsidR="00CE21A3">
              <w:rPr>
                <w:noProof/>
                <w:webHidden/>
              </w:rPr>
              <w:fldChar w:fldCharType="separate"/>
            </w:r>
            <w:r w:rsidR="008904DE">
              <w:rPr>
                <w:noProof/>
                <w:webHidden/>
              </w:rPr>
              <w:t>24</w:t>
            </w:r>
            <w:r w:rsidR="00CE21A3">
              <w:rPr>
                <w:noProof/>
                <w:webHidden/>
              </w:rPr>
              <w:fldChar w:fldCharType="end"/>
            </w:r>
          </w:hyperlink>
        </w:p>
        <w:p w14:paraId="52EE0F48"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09" w:history="1">
            <w:r w:rsidR="00CE21A3" w:rsidRPr="00E45707">
              <w:rPr>
                <w:rStyle w:val="Hyperlink"/>
                <w:noProof/>
                <w14:scene3d>
                  <w14:camera w14:prst="orthographicFront"/>
                  <w14:lightRig w14:rig="threePt" w14:dir="t">
                    <w14:rot w14:lat="0" w14:lon="0" w14:rev="0"/>
                  </w14:lightRig>
                </w14:scene3d>
              </w:rPr>
              <w:t>7.8</w:t>
            </w:r>
            <w:r w:rsidR="00CE21A3">
              <w:rPr>
                <w:rFonts w:asciiTheme="minorHAnsi" w:eastAsiaTheme="minorEastAsia" w:hAnsiTheme="minorHAnsi"/>
                <w:noProof/>
                <w:color w:val="auto"/>
              </w:rPr>
              <w:tab/>
            </w:r>
            <w:r w:rsidR="00CE21A3" w:rsidRPr="00E45707">
              <w:rPr>
                <w:rStyle w:val="Hyperlink"/>
                <w:noProof/>
              </w:rPr>
              <w:t>Release Planning</w:t>
            </w:r>
            <w:r w:rsidR="00CE21A3">
              <w:rPr>
                <w:noProof/>
                <w:webHidden/>
              </w:rPr>
              <w:tab/>
            </w:r>
            <w:r w:rsidR="00CE21A3">
              <w:rPr>
                <w:noProof/>
                <w:webHidden/>
              </w:rPr>
              <w:fldChar w:fldCharType="begin"/>
            </w:r>
            <w:r w:rsidR="00CE21A3">
              <w:rPr>
                <w:noProof/>
                <w:webHidden/>
              </w:rPr>
              <w:instrText xml:space="preserve"> PAGEREF _Toc514867309 \h </w:instrText>
            </w:r>
            <w:r w:rsidR="00CE21A3">
              <w:rPr>
                <w:noProof/>
                <w:webHidden/>
              </w:rPr>
            </w:r>
            <w:r w:rsidR="00CE21A3">
              <w:rPr>
                <w:noProof/>
                <w:webHidden/>
              </w:rPr>
              <w:fldChar w:fldCharType="separate"/>
            </w:r>
            <w:r w:rsidR="008904DE">
              <w:rPr>
                <w:noProof/>
                <w:webHidden/>
              </w:rPr>
              <w:t>24</w:t>
            </w:r>
            <w:r w:rsidR="00CE21A3">
              <w:rPr>
                <w:noProof/>
                <w:webHidden/>
              </w:rPr>
              <w:fldChar w:fldCharType="end"/>
            </w:r>
          </w:hyperlink>
        </w:p>
        <w:p w14:paraId="11CD223D"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0" w:history="1">
            <w:r w:rsidR="00CE21A3" w:rsidRPr="00E45707">
              <w:rPr>
                <w:rStyle w:val="Hyperlink"/>
                <w:noProof/>
                <w14:scene3d>
                  <w14:camera w14:prst="orthographicFront"/>
                  <w14:lightRig w14:rig="threePt" w14:dir="t">
                    <w14:rot w14:lat="0" w14:lon="0" w14:rev="0"/>
                  </w14:lightRig>
                </w14:scene3d>
              </w:rPr>
              <w:t>7.9</w:t>
            </w:r>
            <w:r w:rsidR="00CE21A3">
              <w:rPr>
                <w:rFonts w:asciiTheme="minorHAnsi" w:eastAsiaTheme="minorEastAsia" w:hAnsiTheme="minorHAnsi"/>
                <w:noProof/>
                <w:color w:val="auto"/>
              </w:rPr>
              <w:tab/>
            </w:r>
            <w:r w:rsidR="00CE21A3" w:rsidRPr="00E45707">
              <w:rPr>
                <w:rStyle w:val="Hyperlink"/>
                <w:noProof/>
              </w:rPr>
              <w:t>Risk and Contingency Planning</w:t>
            </w:r>
            <w:r w:rsidR="00CE21A3">
              <w:rPr>
                <w:noProof/>
                <w:webHidden/>
              </w:rPr>
              <w:tab/>
            </w:r>
            <w:r w:rsidR="00CE21A3">
              <w:rPr>
                <w:noProof/>
                <w:webHidden/>
              </w:rPr>
              <w:fldChar w:fldCharType="begin"/>
            </w:r>
            <w:r w:rsidR="00CE21A3">
              <w:rPr>
                <w:noProof/>
                <w:webHidden/>
              </w:rPr>
              <w:instrText xml:space="preserve"> PAGEREF _Toc514867310 \h </w:instrText>
            </w:r>
            <w:r w:rsidR="00CE21A3">
              <w:rPr>
                <w:noProof/>
                <w:webHidden/>
              </w:rPr>
            </w:r>
            <w:r w:rsidR="00CE21A3">
              <w:rPr>
                <w:noProof/>
                <w:webHidden/>
              </w:rPr>
              <w:fldChar w:fldCharType="separate"/>
            </w:r>
            <w:r w:rsidR="008904DE">
              <w:rPr>
                <w:noProof/>
                <w:webHidden/>
              </w:rPr>
              <w:t>24</w:t>
            </w:r>
            <w:r w:rsidR="00CE21A3">
              <w:rPr>
                <w:noProof/>
                <w:webHidden/>
              </w:rPr>
              <w:fldChar w:fldCharType="end"/>
            </w:r>
          </w:hyperlink>
        </w:p>
        <w:p w14:paraId="05A732EA"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311" w:history="1">
            <w:r w:rsidR="00CE21A3" w:rsidRPr="00E45707">
              <w:rPr>
                <w:rStyle w:val="Hyperlink"/>
                <w:noProof/>
              </w:rPr>
              <w:t>8</w:t>
            </w:r>
            <w:r w:rsidR="00CE21A3">
              <w:rPr>
                <w:rFonts w:asciiTheme="minorHAnsi" w:eastAsiaTheme="minorEastAsia" w:hAnsiTheme="minorHAnsi"/>
                <w:noProof/>
                <w:color w:val="auto"/>
              </w:rPr>
              <w:tab/>
            </w:r>
            <w:r w:rsidR="00CE21A3" w:rsidRPr="00E45707">
              <w:rPr>
                <w:rStyle w:val="Hyperlink"/>
                <w:noProof/>
              </w:rPr>
              <w:t>Change Management</w:t>
            </w:r>
            <w:r w:rsidR="00CE21A3">
              <w:rPr>
                <w:noProof/>
                <w:webHidden/>
              </w:rPr>
              <w:tab/>
            </w:r>
            <w:r w:rsidR="00CE21A3">
              <w:rPr>
                <w:noProof/>
                <w:webHidden/>
              </w:rPr>
              <w:fldChar w:fldCharType="begin"/>
            </w:r>
            <w:r w:rsidR="00CE21A3">
              <w:rPr>
                <w:noProof/>
                <w:webHidden/>
              </w:rPr>
              <w:instrText xml:space="preserve"> PAGEREF _Toc514867311 \h </w:instrText>
            </w:r>
            <w:r w:rsidR="00CE21A3">
              <w:rPr>
                <w:noProof/>
                <w:webHidden/>
              </w:rPr>
            </w:r>
            <w:r w:rsidR="00CE21A3">
              <w:rPr>
                <w:noProof/>
                <w:webHidden/>
              </w:rPr>
              <w:fldChar w:fldCharType="separate"/>
            </w:r>
            <w:r w:rsidR="008904DE">
              <w:rPr>
                <w:noProof/>
                <w:webHidden/>
              </w:rPr>
              <w:t>26</w:t>
            </w:r>
            <w:r w:rsidR="00CE21A3">
              <w:rPr>
                <w:noProof/>
                <w:webHidden/>
              </w:rPr>
              <w:fldChar w:fldCharType="end"/>
            </w:r>
          </w:hyperlink>
        </w:p>
        <w:p w14:paraId="7A58E9AF" w14:textId="77777777" w:rsidR="00CE21A3" w:rsidRDefault="004E38BA">
          <w:pPr>
            <w:pStyle w:val="TOC1"/>
            <w:tabs>
              <w:tab w:val="left" w:pos="440"/>
              <w:tab w:val="right" w:leader="dot" w:pos="9017"/>
            </w:tabs>
            <w:rPr>
              <w:rFonts w:asciiTheme="minorHAnsi" w:eastAsiaTheme="minorEastAsia" w:hAnsiTheme="minorHAnsi"/>
              <w:noProof/>
              <w:color w:val="auto"/>
            </w:rPr>
          </w:pPr>
          <w:hyperlink w:anchor="_Toc514867312" w:history="1">
            <w:r w:rsidR="00CE21A3" w:rsidRPr="00E45707">
              <w:rPr>
                <w:rStyle w:val="Hyperlink"/>
                <w:noProof/>
              </w:rPr>
              <w:t>9</w:t>
            </w:r>
            <w:r w:rsidR="00CE21A3">
              <w:rPr>
                <w:rFonts w:asciiTheme="minorHAnsi" w:eastAsiaTheme="minorEastAsia" w:hAnsiTheme="minorHAnsi"/>
                <w:noProof/>
                <w:color w:val="auto"/>
              </w:rPr>
              <w:tab/>
            </w:r>
            <w:r w:rsidR="00CE21A3" w:rsidRPr="00E45707">
              <w:rPr>
                <w:rStyle w:val="Hyperlink"/>
                <w:noProof/>
              </w:rPr>
              <w:t>Miscellaneous</w:t>
            </w:r>
            <w:r w:rsidR="00CE21A3">
              <w:rPr>
                <w:noProof/>
                <w:webHidden/>
              </w:rPr>
              <w:tab/>
            </w:r>
            <w:r w:rsidR="00CE21A3">
              <w:rPr>
                <w:noProof/>
                <w:webHidden/>
              </w:rPr>
              <w:fldChar w:fldCharType="begin"/>
            </w:r>
            <w:r w:rsidR="00CE21A3">
              <w:rPr>
                <w:noProof/>
                <w:webHidden/>
              </w:rPr>
              <w:instrText xml:space="preserve"> PAGEREF _Toc514867312 \h </w:instrText>
            </w:r>
            <w:r w:rsidR="00CE21A3">
              <w:rPr>
                <w:noProof/>
                <w:webHidden/>
              </w:rPr>
            </w:r>
            <w:r w:rsidR="00CE21A3">
              <w:rPr>
                <w:noProof/>
                <w:webHidden/>
              </w:rPr>
              <w:fldChar w:fldCharType="separate"/>
            </w:r>
            <w:r w:rsidR="008904DE">
              <w:rPr>
                <w:noProof/>
                <w:webHidden/>
              </w:rPr>
              <w:t>27</w:t>
            </w:r>
            <w:r w:rsidR="00CE21A3">
              <w:rPr>
                <w:noProof/>
                <w:webHidden/>
              </w:rPr>
              <w:fldChar w:fldCharType="end"/>
            </w:r>
          </w:hyperlink>
        </w:p>
        <w:p w14:paraId="4009E4FF"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3" w:history="1">
            <w:r w:rsidR="00CE21A3" w:rsidRPr="00E45707">
              <w:rPr>
                <w:rStyle w:val="Hyperlink"/>
                <w:noProof/>
                <w14:scene3d>
                  <w14:camera w14:prst="orthographicFront"/>
                  <w14:lightRig w14:rig="threePt" w14:dir="t">
                    <w14:rot w14:lat="0" w14:lon="0" w14:rev="0"/>
                  </w14:lightRig>
                </w14:scene3d>
              </w:rPr>
              <w:t>9.1</w:t>
            </w:r>
            <w:r w:rsidR="00CE21A3">
              <w:rPr>
                <w:rFonts w:asciiTheme="minorHAnsi" w:eastAsiaTheme="minorEastAsia" w:hAnsiTheme="minorHAnsi"/>
                <w:noProof/>
                <w:color w:val="auto"/>
              </w:rPr>
              <w:tab/>
            </w:r>
            <w:r w:rsidR="00CE21A3" w:rsidRPr="00E45707">
              <w:rPr>
                <w:rStyle w:val="Hyperlink"/>
                <w:noProof/>
              </w:rPr>
              <w:t>Acceptance Criteria</w:t>
            </w:r>
            <w:r w:rsidR="00CE21A3">
              <w:rPr>
                <w:noProof/>
                <w:webHidden/>
              </w:rPr>
              <w:tab/>
            </w:r>
            <w:r w:rsidR="00CE21A3">
              <w:rPr>
                <w:noProof/>
                <w:webHidden/>
              </w:rPr>
              <w:fldChar w:fldCharType="begin"/>
            </w:r>
            <w:r w:rsidR="00CE21A3">
              <w:rPr>
                <w:noProof/>
                <w:webHidden/>
              </w:rPr>
              <w:instrText xml:space="preserve"> PAGEREF _Toc514867313 \h </w:instrText>
            </w:r>
            <w:r w:rsidR="00CE21A3">
              <w:rPr>
                <w:noProof/>
                <w:webHidden/>
              </w:rPr>
            </w:r>
            <w:r w:rsidR="00CE21A3">
              <w:rPr>
                <w:noProof/>
                <w:webHidden/>
              </w:rPr>
              <w:fldChar w:fldCharType="separate"/>
            </w:r>
            <w:r w:rsidR="008904DE">
              <w:rPr>
                <w:noProof/>
                <w:webHidden/>
              </w:rPr>
              <w:t>27</w:t>
            </w:r>
            <w:r w:rsidR="00CE21A3">
              <w:rPr>
                <w:noProof/>
                <w:webHidden/>
              </w:rPr>
              <w:fldChar w:fldCharType="end"/>
            </w:r>
          </w:hyperlink>
        </w:p>
        <w:p w14:paraId="56A2DF61"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4" w:history="1">
            <w:r w:rsidR="00CE21A3" w:rsidRPr="00E45707">
              <w:rPr>
                <w:rStyle w:val="Hyperlink"/>
                <w:noProof/>
                <w14:scene3d>
                  <w14:camera w14:prst="orthographicFront"/>
                  <w14:lightRig w14:rig="threePt" w14:dir="t">
                    <w14:rot w14:lat="0" w14:lon="0" w14:rev="0"/>
                  </w14:lightRig>
                </w14:scene3d>
              </w:rPr>
              <w:t>9.2</w:t>
            </w:r>
            <w:r w:rsidR="00CE21A3">
              <w:rPr>
                <w:rFonts w:asciiTheme="minorHAnsi" w:eastAsiaTheme="minorEastAsia" w:hAnsiTheme="minorHAnsi"/>
                <w:noProof/>
                <w:color w:val="auto"/>
              </w:rPr>
              <w:tab/>
            </w:r>
            <w:r w:rsidR="00CE21A3" w:rsidRPr="00E45707">
              <w:rPr>
                <w:rStyle w:val="Hyperlink"/>
                <w:noProof/>
              </w:rPr>
              <w:t>Warranty</w:t>
            </w:r>
            <w:r w:rsidR="00CE21A3">
              <w:rPr>
                <w:noProof/>
                <w:webHidden/>
              </w:rPr>
              <w:tab/>
            </w:r>
            <w:r w:rsidR="00CE21A3">
              <w:rPr>
                <w:noProof/>
                <w:webHidden/>
              </w:rPr>
              <w:fldChar w:fldCharType="begin"/>
            </w:r>
            <w:r w:rsidR="00CE21A3">
              <w:rPr>
                <w:noProof/>
                <w:webHidden/>
              </w:rPr>
              <w:instrText xml:space="preserve"> PAGEREF _Toc514867314 \h </w:instrText>
            </w:r>
            <w:r w:rsidR="00CE21A3">
              <w:rPr>
                <w:noProof/>
                <w:webHidden/>
              </w:rPr>
            </w:r>
            <w:r w:rsidR="00CE21A3">
              <w:rPr>
                <w:noProof/>
                <w:webHidden/>
              </w:rPr>
              <w:fldChar w:fldCharType="separate"/>
            </w:r>
            <w:r w:rsidR="008904DE">
              <w:rPr>
                <w:noProof/>
                <w:webHidden/>
              </w:rPr>
              <w:t>27</w:t>
            </w:r>
            <w:r w:rsidR="00CE21A3">
              <w:rPr>
                <w:noProof/>
                <w:webHidden/>
              </w:rPr>
              <w:fldChar w:fldCharType="end"/>
            </w:r>
          </w:hyperlink>
        </w:p>
        <w:p w14:paraId="416076C9"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5" w:history="1">
            <w:r w:rsidR="00CE21A3" w:rsidRPr="00E45707">
              <w:rPr>
                <w:rStyle w:val="Hyperlink"/>
                <w:noProof/>
                <w14:scene3d>
                  <w14:camera w14:prst="orthographicFront"/>
                  <w14:lightRig w14:rig="threePt" w14:dir="t">
                    <w14:rot w14:lat="0" w14:lon="0" w14:rev="0"/>
                  </w14:lightRig>
                </w14:scene3d>
              </w:rPr>
              <w:t>9.3</w:t>
            </w:r>
            <w:r w:rsidR="00CE21A3">
              <w:rPr>
                <w:rFonts w:asciiTheme="minorHAnsi" w:eastAsiaTheme="minorEastAsia" w:hAnsiTheme="minorHAnsi"/>
                <w:noProof/>
                <w:color w:val="auto"/>
              </w:rPr>
              <w:tab/>
            </w:r>
            <w:r w:rsidR="00CE21A3" w:rsidRPr="00E45707">
              <w:rPr>
                <w:rStyle w:val="Hyperlink"/>
                <w:noProof/>
              </w:rPr>
              <w:t>General Terms and Conditions</w:t>
            </w:r>
            <w:r w:rsidR="00CE21A3">
              <w:rPr>
                <w:noProof/>
                <w:webHidden/>
              </w:rPr>
              <w:tab/>
            </w:r>
            <w:r w:rsidR="00CE21A3">
              <w:rPr>
                <w:noProof/>
                <w:webHidden/>
              </w:rPr>
              <w:fldChar w:fldCharType="begin"/>
            </w:r>
            <w:r w:rsidR="00CE21A3">
              <w:rPr>
                <w:noProof/>
                <w:webHidden/>
              </w:rPr>
              <w:instrText xml:space="preserve"> PAGEREF _Toc514867315 \h </w:instrText>
            </w:r>
            <w:r w:rsidR="00CE21A3">
              <w:rPr>
                <w:noProof/>
                <w:webHidden/>
              </w:rPr>
            </w:r>
            <w:r w:rsidR="00CE21A3">
              <w:rPr>
                <w:noProof/>
                <w:webHidden/>
              </w:rPr>
              <w:fldChar w:fldCharType="separate"/>
            </w:r>
            <w:r w:rsidR="008904DE">
              <w:rPr>
                <w:noProof/>
                <w:webHidden/>
              </w:rPr>
              <w:t>27</w:t>
            </w:r>
            <w:r w:rsidR="00CE21A3">
              <w:rPr>
                <w:noProof/>
                <w:webHidden/>
              </w:rPr>
              <w:fldChar w:fldCharType="end"/>
            </w:r>
          </w:hyperlink>
        </w:p>
        <w:p w14:paraId="2CB9E219"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6" w:history="1">
            <w:r w:rsidR="00CE21A3" w:rsidRPr="00E45707">
              <w:rPr>
                <w:rStyle w:val="Hyperlink"/>
                <w:noProof/>
                <w14:scene3d>
                  <w14:camera w14:prst="orthographicFront"/>
                  <w14:lightRig w14:rig="threePt" w14:dir="t">
                    <w14:rot w14:lat="0" w14:lon="0" w14:rev="0"/>
                  </w14:lightRig>
                </w14:scene3d>
              </w:rPr>
              <w:t>9.4</w:t>
            </w:r>
            <w:r w:rsidR="00CE21A3">
              <w:rPr>
                <w:rFonts w:asciiTheme="minorHAnsi" w:eastAsiaTheme="minorEastAsia" w:hAnsiTheme="minorHAnsi"/>
                <w:noProof/>
                <w:color w:val="auto"/>
              </w:rPr>
              <w:tab/>
            </w:r>
            <w:r w:rsidR="00CE21A3" w:rsidRPr="00E45707">
              <w:rPr>
                <w:rStyle w:val="Hyperlink"/>
                <w:noProof/>
              </w:rPr>
              <w:t>Assumptions and Dependencies</w:t>
            </w:r>
            <w:r w:rsidR="00CE21A3">
              <w:rPr>
                <w:noProof/>
                <w:webHidden/>
              </w:rPr>
              <w:tab/>
            </w:r>
            <w:r w:rsidR="00CE21A3">
              <w:rPr>
                <w:noProof/>
                <w:webHidden/>
              </w:rPr>
              <w:fldChar w:fldCharType="begin"/>
            </w:r>
            <w:r w:rsidR="00CE21A3">
              <w:rPr>
                <w:noProof/>
                <w:webHidden/>
              </w:rPr>
              <w:instrText xml:space="preserve"> PAGEREF _Toc514867316 \h </w:instrText>
            </w:r>
            <w:r w:rsidR="00CE21A3">
              <w:rPr>
                <w:noProof/>
                <w:webHidden/>
              </w:rPr>
            </w:r>
            <w:r w:rsidR="00CE21A3">
              <w:rPr>
                <w:noProof/>
                <w:webHidden/>
              </w:rPr>
              <w:fldChar w:fldCharType="separate"/>
            </w:r>
            <w:r w:rsidR="008904DE">
              <w:rPr>
                <w:noProof/>
                <w:webHidden/>
              </w:rPr>
              <w:t>29</w:t>
            </w:r>
            <w:r w:rsidR="00CE21A3">
              <w:rPr>
                <w:noProof/>
                <w:webHidden/>
              </w:rPr>
              <w:fldChar w:fldCharType="end"/>
            </w:r>
          </w:hyperlink>
        </w:p>
        <w:p w14:paraId="7223B431"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7" w:history="1">
            <w:r w:rsidR="00CE21A3" w:rsidRPr="00E45707">
              <w:rPr>
                <w:rStyle w:val="Hyperlink"/>
                <w:noProof/>
                <w14:scene3d>
                  <w14:camera w14:prst="orthographicFront"/>
                  <w14:lightRig w14:rig="threePt" w14:dir="t">
                    <w14:rot w14:lat="0" w14:lon="0" w14:rev="0"/>
                  </w14:lightRig>
                </w14:scene3d>
              </w:rPr>
              <w:t>9.5</w:t>
            </w:r>
            <w:r w:rsidR="00CE21A3">
              <w:rPr>
                <w:rFonts w:asciiTheme="minorHAnsi" w:eastAsiaTheme="minorEastAsia" w:hAnsiTheme="minorHAnsi"/>
                <w:noProof/>
                <w:color w:val="auto"/>
              </w:rPr>
              <w:tab/>
            </w:r>
            <w:r w:rsidR="00CE21A3" w:rsidRPr="00E45707">
              <w:rPr>
                <w:rStyle w:val="Hyperlink"/>
                <w:noProof/>
              </w:rPr>
              <w:t>Source Code &amp; Intellectual Property Rights</w:t>
            </w:r>
            <w:r w:rsidR="00CE21A3">
              <w:rPr>
                <w:noProof/>
                <w:webHidden/>
              </w:rPr>
              <w:tab/>
            </w:r>
            <w:r w:rsidR="00CE21A3">
              <w:rPr>
                <w:noProof/>
                <w:webHidden/>
              </w:rPr>
              <w:fldChar w:fldCharType="begin"/>
            </w:r>
            <w:r w:rsidR="00CE21A3">
              <w:rPr>
                <w:noProof/>
                <w:webHidden/>
              </w:rPr>
              <w:instrText xml:space="preserve"> PAGEREF _Toc514867317 \h </w:instrText>
            </w:r>
            <w:r w:rsidR="00CE21A3">
              <w:rPr>
                <w:noProof/>
                <w:webHidden/>
              </w:rPr>
            </w:r>
            <w:r w:rsidR="00CE21A3">
              <w:rPr>
                <w:noProof/>
                <w:webHidden/>
              </w:rPr>
              <w:fldChar w:fldCharType="separate"/>
            </w:r>
            <w:r w:rsidR="008904DE">
              <w:rPr>
                <w:noProof/>
                <w:webHidden/>
              </w:rPr>
              <w:t>29</w:t>
            </w:r>
            <w:r w:rsidR="00CE21A3">
              <w:rPr>
                <w:noProof/>
                <w:webHidden/>
              </w:rPr>
              <w:fldChar w:fldCharType="end"/>
            </w:r>
          </w:hyperlink>
        </w:p>
        <w:p w14:paraId="5EC4B735"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8" w:history="1">
            <w:r w:rsidR="00CE21A3" w:rsidRPr="00E45707">
              <w:rPr>
                <w:rStyle w:val="Hyperlink"/>
                <w:noProof/>
                <w14:scene3d>
                  <w14:camera w14:prst="orthographicFront"/>
                  <w14:lightRig w14:rig="threePt" w14:dir="t">
                    <w14:rot w14:lat="0" w14:lon="0" w14:rev="0"/>
                  </w14:lightRig>
                </w14:scene3d>
              </w:rPr>
              <w:t>9.6</w:t>
            </w:r>
            <w:r w:rsidR="00CE21A3">
              <w:rPr>
                <w:rFonts w:asciiTheme="minorHAnsi" w:eastAsiaTheme="minorEastAsia" w:hAnsiTheme="minorHAnsi"/>
                <w:noProof/>
                <w:color w:val="auto"/>
              </w:rPr>
              <w:tab/>
            </w:r>
            <w:r w:rsidR="00CE21A3" w:rsidRPr="00E45707">
              <w:rPr>
                <w:rStyle w:val="Hyperlink"/>
                <w:noProof/>
              </w:rPr>
              <w:t>Maintenance &amp; Support</w:t>
            </w:r>
            <w:r w:rsidR="00CE21A3">
              <w:rPr>
                <w:noProof/>
                <w:webHidden/>
              </w:rPr>
              <w:tab/>
            </w:r>
            <w:r w:rsidR="00CE21A3">
              <w:rPr>
                <w:noProof/>
                <w:webHidden/>
              </w:rPr>
              <w:fldChar w:fldCharType="begin"/>
            </w:r>
            <w:r w:rsidR="00CE21A3">
              <w:rPr>
                <w:noProof/>
                <w:webHidden/>
              </w:rPr>
              <w:instrText xml:space="preserve"> PAGEREF _Toc514867318 \h </w:instrText>
            </w:r>
            <w:r w:rsidR="00CE21A3">
              <w:rPr>
                <w:noProof/>
                <w:webHidden/>
              </w:rPr>
            </w:r>
            <w:r w:rsidR="00CE21A3">
              <w:rPr>
                <w:noProof/>
                <w:webHidden/>
              </w:rPr>
              <w:fldChar w:fldCharType="separate"/>
            </w:r>
            <w:r w:rsidR="008904DE">
              <w:rPr>
                <w:noProof/>
                <w:webHidden/>
              </w:rPr>
              <w:t>30</w:t>
            </w:r>
            <w:r w:rsidR="00CE21A3">
              <w:rPr>
                <w:noProof/>
                <w:webHidden/>
              </w:rPr>
              <w:fldChar w:fldCharType="end"/>
            </w:r>
          </w:hyperlink>
        </w:p>
        <w:p w14:paraId="3BB54C63" w14:textId="77777777" w:rsidR="00CE21A3" w:rsidRDefault="004E38BA">
          <w:pPr>
            <w:pStyle w:val="TOC2"/>
            <w:tabs>
              <w:tab w:val="left" w:pos="880"/>
              <w:tab w:val="right" w:leader="dot" w:pos="9017"/>
            </w:tabs>
            <w:rPr>
              <w:rFonts w:asciiTheme="minorHAnsi" w:eastAsiaTheme="minorEastAsia" w:hAnsiTheme="minorHAnsi"/>
              <w:noProof/>
              <w:color w:val="auto"/>
            </w:rPr>
          </w:pPr>
          <w:hyperlink w:anchor="_Toc514867319" w:history="1">
            <w:r w:rsidR="00CE21A3" w:rsidRPr="00E45707">
              <w:rPr>
                <w:rStyle w:val="Hyperlink"/>
                <w:noProof/>
                <w14:scene3d>
                  <w14:camera w14:prst="orthographicFront"/>
                  <w14:lightRig w14:rig="threePt" w14:dir="t">
                    <w14:rot w14:lat="0" w14:lon="0" w14:rev="0"/>
                  </w14:lightRig>
                </w14:scene3d>
              </w:rPr>
              <w:t>9.7</w:t>
            </w:r>
            <w:r w:rsidR="00CE21A3">
              <w:rPr>
                <w:rFonts w:asciiTheme="minorHAnsi" w:eastAsiaTheme="minorEastAsia" w:hAnsiTheme="minorHAnsi"/>
                <w:noProof/>
                <w:color w:val="auto"/>
              </w:rPr>
              <w:tab/>
            </w:r>
            <w:r w:rsidR="00CE21A3" w:rsidRPr="00E45707">
              <w:rPr>
                <w:rStyle w:val="Hyperlink"/>
                <w:noProof/>
              </w:rPr>
              <w:t>Service Level Agreement</w:t>
            </w:r>
            <w:r w:rsidR="00CE21A3">
              <w:rPr>
                <w:noProof/>
                <w:webHidden/>
              </w:rPr>
              <w:tab/>
            </w:r>
            <w:r w:rsidR="00CE21A3">
              <w:rPr>
                <w:noProof/>
                <w:webHidden/>
              </w:rPr>
              <w:fldChar w:fldCharType="begin"/>
            </w:r>
            <w:r w:rsidR="00CE21A3">
              <w:rPr>
                <w:noProof/>
                <w:webHidden/>
              </w:rPr>
              <w:instrText xml:space="preserve"> PAGEREF _Toc514867319 \h </w:instrText>
            </w:r>
            <w:r w:rsidR="00CE21A3">
              <w:rPr>
                <w:noProof/>
                <w:webHidden/>
              </w:rPr>
            </w:r>
            <w:r w:rsidR="00CE21A3">
              <w:rPr>
                <w:noProof/>
                <w:webHidden/>
              </w:rPr>
              <w:fldChar w:fldCharType="separate"/>
            </w:r>
            <w:r w:rsidR="008904DE">
              <w:rPr>
                <w:noProof/>
                <w:webHidden/>
              </w:rPr>
              <w:t>31</w:t>
            </w:r>
            <w:r w:rsidR="00CE21A3">
              <w:rPr>
                <w:noProof/>
                <w:webHidden/>
              </w:rPr>
              <w:fldChar w:fldCharType="end"/>
            </w:r>
          </w:hyperlink>
        </w:p>
        <w:p w14:paraId="35404D87" w14:textId="77777777" w:rsidR="00CE21A3" w:rsidRDefault="004E38BA">
          <w:pPr>
            <w:pStyle w:val="TOC1"/>
            <w:tabs>
              <w:tab w:val="left" w:pos="660"/>
              <w:tab w:val="right" w:leader="dot" w:pos="9017"/>
            </w:tabs>
            <w:rPr>
              <w:rFonts w:asciiTheme="minorHAnsi" w:eastAsiaTheme="minorEastAsia" w:hAnsiTheme="minorHAnsi"/>
              <w:noProof/>
              <w:color w:val="auto"/>
            </w:rPr>
          </w:pPr>
          <w:hyperlink w:anchor="_Toc514867320" w:history="1">
            <w:r w:rsidR="00CE21A3" w:rsidRPr="00E45707">
              <w:rPr>
                <w:rStyle w:val="Hyperlink"/>
                <w:noProof/>
              </w:rPr>
              <w:t>10</w:t>
            </w:r>
            <w:r w:rsidR="00CE21A3">
              <w:rPr>
                <w:rFonts w:asciiTheme="minorHAnsi" w:eastAsiaTheme="minorEastAsia" w:hAnsiTheme="minorHAnsi"/>
                <w:noProof/>
                <w:color w:val="auto"/>
              </w:rPr>
              <w:tab/>
            </w:r>
            <w:r w:rsidR="00CE21A3" w:rsidRPr="00E45707">
              <w:rPr>
                <w:rStyle w:val="Hyperlink"/>
                <w:noProof/>
              </w:rPr>
              <w:t>Our Clients</w:t>
            </w:r>
            <w:r w:rsidR="00CE21A3">
              <w:rPr>
                <w:noProof/>
                <w:webHidden/>
              </w:rPr>
              <w:tab/>
            </w:r>
            <w:r w:rsidR="00CE21A3">
              <w:rPr>
                <w:noProof/>
                <w:webHidden/>
              </w:rPr>
              <w:fldChar w:fldCharType="begin"/>
            </w:r>
            <w:r w:rsidR="00CE21A3">
              <w:rPr>
                <w:noProof/>
                <w:webHidden/>
              </w:rPr>
              <w:instrText xml:space="preserve"> PAGEREF _Toc514867320 \h </w:instrText>
            </w:r>
            <w:r w:rsidR="00CE21A3">
              <w:rPr>
                <w:noProof/>
                <w:webHidden/>
              </w:rPr>
            </w:r>
            <w:r w:rsidR="00CE21A3">
              <w:rPr>
                <w:noProof/>
                <w:webHidden/>
              </w:rPr>
              <w:fldChar w:fldCharType="separate"/>
            </w:r>
            <w:r w:rsidR="008904DE">
              <w:rPr>
                <w:noProof/>
                <w:webHidden/>
              </w:rPr>
              <w:t>32</w:t>
            </w:r>
            <w:r w:rsidR="00CE21A3">
              <w:rPr>
                <w:noProof/>
                <w:webHidden/>
              </w:rPr>
              <w:fldChar w:fldCharType="end"/>
            </w:r>
          </w:hyperlink>
        </w:p>
        <w:p w14:paraId="7EEB0C88" w14:textId="77777777" w:rsidR="00CE1B75" w:rsidRPr="00474C6C" w:rsidRDefault="005A59F6" w:rsidP="00474C6C">
          <w:r>
            <w:rPr>
              <w:b/>
              <w:bCs/>
              <w:noProof/>
            </w:rPr>
            <w:fldChar w:fldCharType="end"/>
          </w:r>
        </w:p>
      </w:sdtContent>
    </w:sdt>
    <w:p w14:paraId="1A4CAB1B" w14:textId="77777777" w:rsidR="00D43E48" w:rsidRDefault="00D43E48" w:rsidP="00D43E48"/>
    <w:p w14:paraId="0A4CDB4A" w14:textId="77777777" w:rsidR="00AF481C" w:rsidRDefault="00AF481C">
      <w:pPr>
        <w:spacing w:after="160" w:line="259" w:lineRule="auto"/>
        <w:jc w:val="left"/>
      </w:pPr>
      <w:r>
        <w:br w:type="page"/>
      </w:r>
    </w:p>
    <w:p w14:paraId="41856D5D" w14:textId="77777777" w:rsidR="001A57FF" w:rsidRDefault="00632DD8" w:rsidP="00632DD8">
      <w:pPr>
        <w:pStyle w:val="Heading1"/>
        <w:rPr>
          <w:rFonts w:eastAsiaTheme="minorEastAsia"/>
        </w:rPr>
      </w:pPr>
      <w:bookmarkStart w:id="0" w:name="_Toc514867281"/>
      <w:r w:rsidRPr="00632DD8">
        <w:rPr>
          <w:rFonts w:eastAsiaTheme="minorEastAsia"/>
        </w:rPr>
        <w:lastRenderedPageBreak/>
        <w:t>Executive Summary</w:t>
      </w:r>
      <w:bookmarkEnd w:id="0"/>
    </w:p>
    <w:p w14:paraId="36C16D91" w14:textId="77777777" w:rsidR="00FD7E19" w:rsidRPr="009E659F" w:rsidRDefault="00FD7E19" w:rsidP="00FD7E19">
      <w:pPr>
        <w:rPr>
          <w:rFonts w:cs="Open Sans Light"/>
        </w:rPr>
      </w:pPr>
      <w:r w:rsidRPr="00FD7E19">
        <w:rPr>
          <w:b/>
          <w:bCs/>
        </w:rPr>
        <w:t>Sharjah Commerce and Tourism Development Authority</w:t>
      </w:r>
      <w:r>
        <w:rPr>
          <w:b/>
          <w:bCs/>
        </w:rPr>
        <w:t xml:space="preserve"> (SCTDA)</w:t>
      </w:r>
      <w:r w:rsidRPr="00FD7E19">
        <w:rPr>
          <w:b/>
          <w:bCs/>
        </w:rPr>
        <w:t xml:space="preserve"> </w:t>
      </w:r>
      <w:r w:rsidRPr="00FD7E19">
        <w:t xml:space="preserve">(Hereafter referred to as the “Client”) was established in 1996 by virtue of the </w:t>
      </w:r>
      <w:proofErr w:type="spellStart"/>
      <w:r w:rsidRPr="00FD7E19">
        <w:t>Emiri</w:t>
      </w:r>
      <w:proofErr w:type="spellEnd"/>
      <w:r w:rsidRPr="00FD7E19">
        <w:t xml:space="preserve"> Decree No. (5), with the objective of promoting</w:t>
      </w:r>
      <w:r>
        <w:rPr>
          <w:rFonts w:cs="Open Sans Light"/>
        </w:rPr>
        <w:t xml:space="preserve"> c</w:t>
      </w:r>
      <w:r w:rsidRPr="009E659F">
        <w:rPr>
          <w:rFonts w:cs="Open Sans Light"/>
        </w:rPr>
        <w:t>ommercial and tourism activities in the Emirate. The Authority endeavors to develop these sectors through</w:t>
      </w:r>
      <w:r>
        <w:rPr>
          <w:rFonts w:cs="Open Sans Light"/>
        </w:rPr>
        <w:t xml:space="preserve"> </w:t>
      </w:r>
      <w:r w:rsidRPr="009E659F">
        <w:rPr>
          <w:rFonts w:cs="Open Sans Light"/>
        </w:rPr>
        <w:t>various events, activities and issuances, and promotes the emirate at all local, regional and international</w:t>
      </w:r>
      <w:r>
        <w:rPr>
          <w:rFonts w:cs="Open Sans Light"/>
        </w:rPr>
        <w:t xml:space="preserve"> </w:t>
      </w:r>
      <w:r w:rsidRPr="009E659F">
        <w:rPr>
          <w:rFonts w:cs="Open Sans Light"/>
        </w:rPr>
        <w:t>levels.</w:t>
      </w:r>
    </w:p>
    <w:p w14:paraId="359512EB" w14:textId="77777777" w:rsidR="00FA6725" w:rsidRDefault="00FD7E19" w:rsidP="00FD7E19">
      <w:pPr>
        <w:rPr>
          <w:rFonts w:eastAsia="Times New Roman" w:cs="Calibri"/>
          <w:szCs w:val="20"/>
          <w:lang w:eastAsia="es-ES"/>
        </w:rPr>
      </w:pPr>
      <w:r w:rsidRPr="009E659F">
        <w:rPr>
          <w:rFonts w:cs="Open Sans Light"/>
        </w:rPr>
        <w:t>The Authority carries out all the work and activities necessary to achieve their goals by way of planning and</w:t>
      </w:r>
      <w:r>
        <w:rPr>
          <w:rFonts w:cs="Open Sans Light"/>
        </w:rPr>
        <w:t xml:space="preserve"> </w:t>
      </w:r>
      <w:r w:rsidRPr="009E659F">
        <w:rPr>
          <w:rFonts w:cs="Open Sans Light"/>
        </w:rPr>
        <w:t>drawing up strategic plans to further development and to promote the tourism industry in all its forms; in</w:t>
      </w:r>
      <w:r>
        <w:rPr>
          <w:rFonts w:cs="Open Sans Light"/>
        </w:rPr>
        <w:t xml:space="preserve"> </w:t>
      </w:r>
      <w:r w:rsidRPr="009E659F">
        <w:rPr>
          <w:rFonts w:cs="Open Sans Light"/>
        </w:rPr>
        <w:t>addition to conducting related social and economic studies. It compiles the policies for participating in the</w:t>
      </w:r>
      <w:r>
        <w:rPr>
          <w:rFonts w:cs="Open Sans Light"/>
        </w:rPr>
        <w:t xml:space="preserve"> </w:t>
      </w:r>
      <w:r w:rsidRPr="009E659F">
        <w:rPr>
          <w:rFonts w:cs="Open Sans Light"/>
        </w:rPr>
        <w:t>local, regional and international exhibitions. The Authority also aims at marketing and promoting Sharjah</w:t>
      </w:r>
      <w:r>
        <w:rPr>
          <w:rFonts w:cs="Open Sans Light"/>
        </w:rPr>
        <w:t xml:space="preserve"> </w:t>
      </w:r>
      <w:r w:rsidRPr="009E659F">
        <w:rPr>
          <w:rFonts w:cs="Open Sans Light"/>
        </w:rPr>
        <w:t>to attract foreign investment.</w:t>
      </w:r>
    </w:p>
    <w:p w14:paraId="33038089" w14:textId="77777777" w:rsidR="00632DD8" w:rsidRDefault="00632DD8" w:rsidP="00632DD8">
      <w:pPr>
        <w:rPr>
          <w:rFonts w:eastAsia="Times New Roman" w:cs="Calibri"/>
          <w:szCs w:val="20"/>
          <w:lang w:eastAsia="es-ES"/>
        </w:rPr>
      </w:pPr>
    </w:p>
    <w:p w14:paraId="2866E655" w14:textId="77777777" w:rsidR="00632DD8" w:rsidRDefault="00632DD8" w:rsidP="00632DD8">
      <w:r w:rsidRPr="009E02E9">
        <w:t>Verbat is a Digital Technology Services company with over 18+ years of experience in delivering Internet and Mobile Solutions to Enterprises, through Agile Development and Application Management methodologies. Application Development is an area where Verbat has in-depth knowledge and expertise. Being the pioneers in Web based solution across the major verticals, we are sure to help customers drive differentiation. We bring proven methodologies and processes, global expertise in application development, and a legacy of best practices &amp; ready-to-fit frameworks to expedite the development cycle in order to reduce the total cost of ownership.</w:t>
      </w:r>
    </w:p>
    <w:p w14:paraId="0E9F0733" w14:textId="77777777" w:rsidR="00632DD8" w:rsidRDefault="00632DD8" w:rsidP="00632DD8"/>
    <w:p w14:paraId="05E3EB79" w14:textId="77777777" w:rsidR="00FD7E19" w:rsidRPr="00FD7E19" w:rsidRDefault="00FD7E19" w:rsidP="00FD7E19">
      <w:r>
        <w:rPr>
          <w:b/>
          <w:bCs/>
        </w:rPr>
        <w:t xml:space="preserve">SCTDA </w:t>
      </w:r>
      <w:r w:rsidRPr="001E06C7">
        <w:rPr>
          <w:rFonts w:cs="Open Sans Light"/>
        </w:rPr>
        <w:t>(</w:t>
      </w:r>
      <w:r w:rsidR="00632DD8" w:rsidRPr="001E06C7">
        <w:rPr>
          <w:rFonts w:cs="Open Sans Light"/>
        </w:rPr>
        <w:t>here</w:t>
      </w:r>
      <w:r w:rsidR="00632DD8">
        <w:rPr>
          <w:rFonts w:cs="Open Sans Light"/>
        </w:rPr>
        <w:t xml:space="preserve"> after referred to as “Client”), has requested </w:t>
      </w:r>
      <w:r w:rsidR="00632DD8">
        <w:rPr>
          <w:rFonts w:cs="Open Sans Light"/>
          <w:b/>
          <w:bCs/>
        </w:rPr>
        <w:t>Verbanet</w:t>
      </w:r>
      <w:r w:rsidR="00632DD8" w:rsidRPr="00591B74">
        <w:rPr>
          <w:rFonts w:cs="Open Sans Light"/>
          <w:b/>
          <w:bCs/>
        </w:rPr>
        <w:t xml:space="preserve"> Technologies</w:t>
      </w:r>
      <w:r w:rsidR="00632DD8">
        <w:t xml:space="preserve"> </w:t>
      </w:r>
      <w:r w:rsidR="00632DD8" w:rsidRPr="00591B74">
        <w:rPr>
          <w:b/>
          <w:bCs/>
        </w:rPr>
        <w:t>LLC</w:t>
      </w:r>
      <w:r w:rsidR="00632DD8" w:rsidRPr="00680434">
        <w:rPr>
          <w:b/>
          <w:bCs/>
        </w:rPr>
        <w:t>.</w:t>
      </w:r>
      <w:r w:rsidR="00632DD8" w:rsidRPr="00680434">
        <w:t>, trading as Verbat Technologies (hereafter</w:t>
      </w:r>
      <w:r w:rsidR="00632DD8">
        <w:t xml:space="preserve"> referred as” Verbat”) to </w:t>
      </w:r>
      <w:r w:rsidR="00632DD8" w:rsidRPr="00632DD8">
        <w:t>develop a</w:t>
      </w:r>
      <w:r w:rsidR="00142F7A">
        <w:t xml:space="preserve"> W</w:t>
      </w:r>
      <w:r>
        <w:t xml:space="preserve">eb application and IOS application that can </w:t>
      </w:r>
      <w:r>
        <w:rPr>
          <w:rFonts w:cs="Open Sans Light"/>
        </w:rPr>
        <w:t xml:space="preserve">be used for managing the Tourism </w:t>
      </w:r>
      <w:r w:rsidRPr="00FD7E19">
        <w:rPr>
          <w:rFonts w:cs="Open Sans Light"/>
        </w:rPr>
        <w:t>licensing, classifications, inspections, and fines to the hotels, hotels apartments, and tour operators in the Emirate of Sharjah.</w:t>
      </w:r>
    </w:p>
    <w:p w14:paraId="13CD406D" w14:textId="77777777" w:rsidR="00632DD8" w:rsidRPr="00FD7E19" w:rsidRDefault="00632DD8" w:rsidP="00FD7E19"/>
    <w:p w14:paraId="442D434E" w14:textId="77777777" w:rsidR="00F11321" w:rsidRDefault="00632DD8" w:rsidP="00632DD8">
      <w:pPr>
        <w:spacing w:before="120" w:after="120" w:line="276" w:lineRule="auto"/>
        <w:rPr>
          <w:rFonts w:cs="Open Sans Light"/>
        </w:rPr>
      </w:pPr>
      <w:r w:rsidRPr="001E06C7">
        <w:rPr>
          <w:rFonts w:cs="Open Sans Light"/>
        </w:rPr>
        <w:t>Verbat is pleased to submit the proposal and values it as a great opportunity to have a long term &amp; mutually benefici</w:t>
      </w:r>
      <w:r>
        <w:rPr>
          <w:rFonts w:cs="Open Sans Light"/>
        </w:rPr>
        <w:t xml:space="preserve">al association with the Client. </w:t>
      </w:r>
      <w:r w:rsidRPr="001E06C7">
        <w:rPr>
          <w:rFonts w:cs="Open Sans Light"/>
        </w:rPr>
        <w:t xml:space="preserve">Verbat has gone through the requirement and </w:t>
      </w:r>
      <w:r w:rsidRPr="00CA149D">
        <w:rPr>
          <w:rFonts w:cs="Open Sans Light"/>
        </w:rPr>
        <w:t>presents a proposal for</w:t>
      </w:r>
      <w:r>
        <w:rPr>
          <w:rFonts w:cs="Open Sans Light"/>
        </w:rPr>
        <w:t xml:space="preserve"> the requested system.</w:t>
      </w:r>
    </w:p>
    <w:p w14:paraId="177BD989" w14:textId="77777777" w:rsidR="00632DD8" w:rsidRPr="00F11321" w:rsidRDefault="00F11321" w:rsidP="00F11321">
      <w:pPr>
        <w:spacing w:after="160" w:line="259" w:lineRule="auto"/>
        <w:jc w:val="left"/>
        <w:rPr>
          <w:rFonts w:cs="Open Sans Light"/>
        </w:rPr>
      </w:pPr>
      <w:r>
        <w:rPr>
          <w:rFonts w:cs="Open Sans Light"/>
        </w:rPr>
        <w:br w:type="page"/>
      </w:r>
    </w:p>
    <w:p w14:paraId="05551A37" w14:textId="77777777" w:rsidR="00632DD8" w:rsidRPr="002915A9" w:rsidRDefault="00632DD8" w:rsidP="00632DD8">
      <w:pPr>
        <w:pStyle w:val="Heading2"/>
      </w:pPr>
      <w:bookmarkStart w:id="1" w:name="_Toc510877028"/>
      <w:bookmarkStart w:id="2" w:name="_Toc514867282"/>
      <w:r w:rsidRPr="002915A9">
        <w:lastRenderedPageBreak/>
        <w:t>Proposed Solution Model</w:t>
      </w:r>
      <w:bookmarkEnd w:id="1"/>
      <w:bookmarkEnd w:id="2"/>
    </w:p>
    <w:p w14:paraId="2CDB615C" w14:textId="77777777" w:rsidR="00F87674" w:rsidRPr="00DB2051" w:rsidRDefault="00F87674" w:rsidP="00F11321">
      <w:pPr>
        <w:rPr>
          <w:b/>
          <w:color w:val="000000" w:themeColor="text1"/>
        </w:rPr>
      </w:pPr>
      <w:r w:rsidRPr="00DB2051">
        <w:rPr>
          <w:b/>
          <w:color w:val="000000" w:themeColor="text1"/>
        </w:rPr>
        <w:t xml:space="preserve">Stand-Alone Fixed Bid </w:t>
      </w:r>
      <w:r w:rsidR="00DB154B" w:rsidRPr="005B0C83">
        <w:rPr>
          <w:b/>
          <w:color w:val="000000" w:themeColor="text1"/>
        </w:rPr>
        <w:t>or Managed Solution Model</w:t>
      </w:r>
    </w:p>
    <w:p w14:paraId="7732D4CB" w14:textId="77777777" w:rsidR="00F87674" w:rsidRPr="00DB2051" w:rsidRDefault="00F87674" w:rsidP="00F87674">
      <w:pPr>
        <w:rPr>
          <w:b/>
          <w:color w:val="000000" w:themeColor="text1"/>
        </w:rPr>
      </w:pPr>
    </w:p>
    <w:p w14:paraId="741A6FCC" w14:textId="77777777" w:rsidR="00257B9C" w:rsidRPr="00DB2051" w:rsidRDefault="00F87674" w:rsidP="00DB154B">
      <w:pPr>
        <w:rPr>
          <w:bCs/>
          <w:color w:val="000000" w:themeColor="text1"/>
        </w:rPr>
      </w:pPr>
      <w:r w:rsidRPr="00DB2051">
        <w:rPr>
          <w:bCs/>
          <w:color w:val="000000" w:themeColor="text1"/>
        </w:rPr>
        <w:t xml:space="preserve">Verbat will be following a </w:t>
      </w:r>
      <w:r w:rsidR="00DB154B" w:rsidRPr="005B0C83">
        <w:rPr>
          <w:bCs/>
          <w:color w:val="000000" w:themeColor="text1"/>
        </w:rPr>
        <w:t xml:space="preserve">stand–alone fixed bid or Managed solution delivery model wherein the required </w:t>
      </w:r>
      <w:r w:rsidR="00DB154B">
        <w:rPr>
          <w:bCs/>
          <w:color w:val="000000" w:themeColor="text1"/>
        </w:rPr>
        <w:t xml:space="preserve">solution </w:t>
      </w:r>
      <w:r w:rsidRPr="00DB2051">
        <w:rPr>
          <w:bCs/>
          <w:color w:val="000000" w:themeColor="text1"/>
        </w:rPr>
        <w:t>would be devised and a suitable pricing would be offered.</w:t>
      </w:r>
    </w:p>
    <w:p w14:paraId="353FCF49" w14:textId="77777777" w:rsidR="00753D31" w:rsidRDefault="00753D31" w:rsidP="00753D31">
      <w:pPr>
        <w:pStyle w:val="Heading2"/>
      </w:pPr>
      <w:bookmarkStart w:id="3" w:name="_Toc515699385"/>
      <w:r>
        <w:t>Objectives of Licensing and Classification Services (LCS)</w:t>
      </w:r>
      <w:bookmarkEnd w:id="3"/>
    </w:p>
    <w:p w14:paraId="6BFFE5D4" w14:textId="77777777" w:rsidR="00753D31" w:rsidRPr="00142F7A" w:rsidRDefault="00753D31" w:rsidP="00753D31">
      <w:pPr>
        <w:spacing w:before="120" w:after="120" w:line="276" w:lineRule="auto"/>
        <w:rPr>
          <w:rFonts w:eastAsia="Times New Roman" w:cs="Calibri"/>
          <w:szCs w:val="20"/>
          <w:lang w:eastAsia="es-ES"/>
        </w:rPr>
      </w:pPr>
      <w:r w:rsidRPr="00D77CFC">
        <w:rPr>
          <w:rFonts w:eastAsia="Times New Roman" w:cs="Calibri"/>
          <w:szCs w:val="20"/>
          <w:lang w:eastAsia="es-ES"/>
        </w:rPr>
        <w:t xml:space="preserve"> </w:t>
      </w:r>
      <w:r w:rsidRPr="00142F7A">
        <w:rPr>
          <w:rFonts w:eastAsia="Times New Roman" w:cs="Calibri"/>
          <w:szCs w:val="20"/>
          <w:lang w:eastAsia="es-ES"/>
        </w:rPr>
        <w:t>The primary purpose of the application is as follows:</w:t>
      </w:r>
    </w:p>
    <w:p w14:paraId="5320ECB4" w14:textId="77777777" w:rsidR="00753D31" w:rsidRPr="00142F7A" w:rsidRDefault="00753D31" w:rsidP="006B2533">
      <w:pPr>
        <w:pStyle w:val="ListParagraph"/>
        <w:numPr>
          <w:ilvl w:val="0"/>
          <w:numId w:val="28"/>
        </w:numPr>
        <w:rPr>
          <w:rFonts w:cs="Open Sans Light"/>
        </w:rPr>
      </w:pPr>
      <w:r w:rsidRPr="00142F7A">
        <w:rPr>
          <w:rFonts w:cs="Open Sans Light"/>
        </w:rPr>
        <w:t>To provide a one-stop gateway to perform a multifunction licensing, classification, inspections, and fines processing and transactions as detailed in the Solution Objective section (Annexure A, B, and C).</w:t>
      </w:r>
    </w:p>
    <w:p w14:paraId="31258471" w14:textId="77777777" w:rsidR="00753D31" w:rsidRPr="0053527E" w:rsidRDefault="00753D31" w:rsidP="006B2533">
      <w:pPr>
        <w:pStyle w:val="ListParagraph"/>
        <w:numPr>
          <w:ilvl w:val="0"/>
          <w:numId w:val="28"/>
        </w:numPr>
        <w:rPr>
          <w:rFonts w:cs="Open Sans Light"/>
        </w:rPr>
      </w:pPr>
      <w:r>
        <w:rPr>
          <w:rFonts w:cs="Open Sans Light"/>
        </w:rPr>
        <w:t>T</w:t>
      </w:r>
      <w:r w:rsidRPr="0053527E">
        <w:rPr>
          <w:rFonts w:cs="Open Sans Light"/>
        </w:rPr>
        <w:t>o reduce the processing time and to create a Solution structure to efficiently regulate and control the entry and management of licensing, classifications, inspections, and fines</w:t>
      </w:r>
      <w:r>
        <w:rPr>
          <w:rFonts w:cs="Open Sans Light"/>
        </w:rPr>
        <w:t xml:space="preserve"> </w:t>
      </w:r>
      <w:r w:rsidR="00221E03">
        <w:rPr>
          <w:rFonts w:cs="Open Sans Light"/>
        </w:rPr>
        <w:t>to the hotels, hotel</w:t>
      </w:r>
      <w:r w:rsidRPr="0053527E">
        <w:rPr>
          <w:rFonts w:cs="Open Sans Light"/>
        </w:rPr>
        <w:t xml:space="preserve"> apartments, and tour operators in the Emirate of Sharjah.</w:t>
      </w:r>
    </w:p>
    <w:p w14:paraId="0756AEBB" w14:textId="77777777" w:rsidR="00753D31" w:rsidRPr="00753D31" w:rsidRDefault="00753D31" w:rsidP="00753D31"/>
    <w:p w14:paraId="237A00F2" w14:textId="77777777" w:rsidR="00E21CF9" w:rsidRDefault="0079765D" w:rsidP="003D60E5">
      <w:pPr>
        <w:rPr>
          <w:rFonts w:cs="Open Sans Light"/>
        </w:rPr>
      </w:pPr>
      <w:proofErr w:type="spellStart"/>
      <w:r w:rsidRPr="00CF30CB">
        <w:t>Verbat’s</w:t>
      </w:r>
      <w:proofErr w:type="spellEnd"/>
      <w:r w:rsidRPr="00CF30CB">
        <w:t xml:space="preserve"> Solution architects have conducted a thorough research on the requirements and have come to the conclusion that our proposed solution, which is detailed further in this document, will meet the requirements put forth by the client. </w:t>
      </w:r>
      <w:r w:rsidRPr="001B27BB">
        <w:t xml:space="preserve">And the proposed solution will be delivered </w:t>
      </w:r>
      <w:r w:rsidR="00597770" w:rsidRPr="001B27BB">
        <w:t>as</w:t>
      </w:r>
      <w:r w:rsidR="00F2023F">
        <w:t xml:space="preserve"> per </w:t>
      </w:r>
      <w:proofErr w:type="spellStart"/>
      <w:r w:rsidR="00F2023F">
        <w:t>Verbat</w:t>
      </w:r>
      <w:r w:rsidR="00AE6CF8">
        <w:t>’</w:t>
      </w:r>
      <w:r w:rsidRPr="001B27BB">
        <w:t>s</w:t>
      </w:r>
      <w:proofErr w:type="spellEnd"/>
      <w:r w:rsidRPr="001B27BB">
        <w:t xml:space="preserve"> </w:t>
      </w:r>
      <w:r w:rsidR="00F87674">
        <w:rPr>
          <w:rFonts w:cs="Open Sans Light"/>
        </w:rPr>
        <w:t>proposed</w:t>
      </w:r>
      <w:r w:rsidR="001B27BB" w:rsidRPr="001B27BB">
        <w:rPr>
          <w:rFonts w:cs="Open Sans Light"/>
        </w:rPr>
        <w:t xml:space="preserve"> solution model</w:t>
      </w:r>
      <w:r w:rsidR="00F87674">
        <w:rPr>
          <w:rFonts w:cs="Open Sans Light"/>
        </w:rPr>
        <w:t>s</w:t>
      </w:r>
      <w:r w:rsidR="001B27BB">
        <w:rPr>
          <w:rFonts w:cs="Open Sans Light"/>
        </w:rPr>
        <w:t>.</w:t>
      </w:r>
    </w:p>
    <w:p w14:paraId="1A83028F" w14:textId="77777777" w:rsidR="001B27BB" w:rsidRPr="00CF30CB" w:rsidRDefault="001B27BB" w:rsidP="001B27BB"/>
    <w:p w14:paraId="2F05D5BB" w14:textId="77777777" w:rsidR="00347BF4" w:rsidRDefault="00347BF4" w:rsidP="00347BF4">
      <w:r w:rsidRPr="00CF30CB">
        <w:rPr>
          <w:b/>
        </w:rPr>
        <w:t>Strong and Scalable platform:</w:t>
      </w:r>
      <w:r w:rsidRPr="00CF30CB">
        <w:t xml:space="preserve"> The platform proposed will be strong and scalable enough to accommodate future enhancements</w:t>
      </w:r>
      <w:r>
        <w:t>.</w:t>
      </w:r>
    </w:p>
    <w:p w14:paraId="0DE5401A" w14:textId="77777777" w:rsidR="00347BF4" w:rsidRPr="00CF30CB" w:rsidRDefault="00347BF4" w:rsidP="00347BF4">
      <w:pPr>
        <w:ind w:left="360"/>
      </w:pPr>
    </w:p>
    <w:p w14:paraId="2ED8DEC4" w14:textId="77777777" w:rsidR="00347BF4" w:rsidRDefault="00347BF4" w:rsidP="00347BF4">
      <w:r w:rsidRPr="00CF30CB">
        <w:rPr>
          <w:b/>
        </w:rPr>
        <w:t>Accelerated solution:</w:t>
      </w:r>
      <w:r w:rsidRPr="00CF30CB">
        <w:t xml:space="preserve"> The framework would act as a solution accelerator. It would provide the basic building blocks which could be reused in future for building new components and fe</w:t>
      </w:r>
      <w:r>
        <w:t>atures.</w:t>
      </w:r>
    </w:p>
    <w:p w14:paraId="50E6DD51" w14:textId="77777777" w:rsidR="0070583F" w:rsidRDefault="0070583F" w:rsidP="00347BF4"/>
    <w:p w14:paraId="43C55DA4" w14:textId="77777777" w:rsidR="00347BF4" w:rsidRDefault="00347BF4" w:rsidP="00347BF4">
      <w:r w:rsidRPr="00CF30CB">
        <w:rPr>
          <w:b/>
        </w:rPr>
        <w:t>High performance:</w:t>
      </w:r>
      <w:r w:rsidRPr="00CF30CB">
        <w:t xml:space="preserve"> The light weight framework used consumes fewer system resources thereby making</w:t>
      </w:r>
      <w:r>
        <w:t xml:space="preserve"> the application perform faster.</w:t>
      </w:r>
    </w:p>
    <w:p w14:paraId="05A64807" w14:textId="77777777" w:rsidR="00E21CF9" w:rsidRPr="00CF30CB" w:rsidRDefault="00E21CF9" w:rsidP="00347BF4"/>
    <w:p w14:paraId="5725FA26" w14:textId="77777777" w:rsidR="00A42746" w:rsidRDefault="0079765D" w:rsidP="00A42746">
      <w:pPr>
        <w:spacing w:after="160" w:line="259" w:lineRule="auto"/>
        <w:jc w:val="left"/>
      </w:pPr>
      <w:r w:rsidRPr="00CF30CB">
        <w:rPr>
          <w:b/>
        </w:rPr>
        <w:t>Security:</w:t>
      </w:r>
      <w:r w:rsidRPr="00CF30CB">
        <w:t xml:space="preserve"> The application will be developed considerin</w:t>
      </w:r>
      <w:r>
        <w:t>g various aspects of security</w:t>
      </w:r>
      <w:r w:rsidR="006863F9">
        <w:t xml:space="preserve">. </w:t>
      </w:r>
    </w:p>
    <w:p w14:paraId="66FA7A30" w14:textId="77777777" w:rsidR="002135CC" w:rsidRDefault="00F45E36" w:rsidP="00416199">
      <w:pPr>
        <w:pStyle w:val="Heading2"/>
      </w:pPr>
      <w:bookmarkStart w:id="4" w:name="_Toc514867284"/>
      <w:r>
        <w:rPr>
          <w:noProof/>
        </w:rPr>
        <w:lastRenderedPageBreak/>
        <mc:AlternateContent>
          <mc:Choice Requires="wpg">
            <w:drawing>
              <wp:anchor distT="0" distB="0" distL="114300" distR="114300" simplePos="0" relativeHeight="251631616" behindDoc="0" locked="0" layoutInCell="1" allowOverlap="1" wp14:anchorId="382C69FD" wp14:editId="0805AB42">
                <wp:simplePos x="0" y="0"/>
                <wp:positionH relativeFrom="margin">
                  <wp:align>right</wp:align>
                </wp:positionH>
                <wp:positionV relativeFrom="paragraph">
                  <wp:posOffset>621030</wp:posOffset>
                </wp:positionV>
                <wp:extent cx="5934075" cy="2179320"/>
                <wp:effectExtent l="0" t="0" r="9525" b="0"/>
                <wp:wrapThrough wrapText="bothSides">
                  <wp:wrapPolygon edited="0">
                    <wp:start x="0" y="0"/>
                    <wp:lineTo x="0" y="21336"/>
                    <wp:lineTo x="21565" y="21336"/>
                    <wp:lineTo x="21565" y="0"/>
                    <wp:lineTo x="0" y="0"/>
                  </wp:wrapPolygon>
                </wp:wrapThrough>
                <wp:docPr id="493" name="Group 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179320"/>
                          <a:chOff x="0" y="0"/>
                          <a:chExt cx="64757" cy="25603"/>
                        </a:xfrm>
                      </wpg:grpSpPr>
                      <pic:pic xmlns:pic="http://schemas.openxmlformats.org/drawingml/2006/picture">
                        <pic:nvPicPr>
                          <pic:cNvPr id="494" name="Picture 2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57" cy="25603"/>
                          </a:xfrm>
                          <a:prstGeom prst="rect">
                            <a:avLst/>
                          </a:prstGeom>
                          <a:noFill/>
                          <a:extLst>
                            <a:ext uri="{909E8E84-426E-40DD-AFC4-6F175D3DCCD1}">
                              <a14:hiddenFill xmlns:a14="http://schemas.microsoft.com/office/drawing/2010/main">
                                <a:solidFill>
                                  <a:srgbClr val="FFFFFF"/>
                                </a:solidFill>
                              </a14:hiddenFill>
                            </a:ext>
                          </a:extLst>
                        </pic:spPr>
                      </pic:pic>
                      <wps:wsp>
                        <wps:cNvPr id="495" name="Text Box 16"/>
                        <wps:cNvSpPr txBox="1">
                          <a:spLocks noChangeArrowheads="1"/>
                        </wps:cNvSpPr>
                        <wps:spPr bwMode="auto">
                          <a:xfrm>
                            <a:off x="6096" y="3032"/>
                            <a:ext cx="13134" cy="192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8BB453C" w14:textId="77777777" w:rsidR="004E38BA" w:rsidRPr="004F66B7" w:rsidRDefault="004E38B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14:paraId="735C0555" w14:textId="77777777" w:rsidR="004E38BA" w:rsidRPr="00F106AC" w:rsidRDefault="004E38B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wps:txbx>
                        <wps:bodyPr rot="0" vert="horz" wrap="square" lIns="91440" tIns="45720" rIns="91440" bIns="45720" anchor="t" anchorCtr="0" upright="1">
                          <a:noAutofit/>
                        </wps:bodyPr>
                      </wps:wsp>
                      <wps:wsp>
                        <wps:cNvPr id="496" name="Text Box 10"/>
                        <wps:cNvSpPr txBox="1">
                          <a:spLocks noChangeArrowheads="1"/>
                        </wps:cNvSpPr>
                        <wps:spPr bwMode="auto">
                          <a:xfrm>
                            <a:off x="23699" y="4857"/>
                            <a:ext cx="15488"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FB3F80D" w14:textId="77777777" w:rsidR="004E38BA" w:rsidRPr="004F66B7" w:rsidRDefault="004E38B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14:paraId="363FFC51" w14:textId="77777777" w:rsidR="004E38BA" w:rsidRPr="00F106AC" w:rsidRDefault="004E38B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wps:txbx>
                        <wps:bodyPr rot="0" vert="horz" wrap="square" lIns="91440" tIns="45720" rIns="91440" bIns="45720" anchor="t" anchorCtr="0" upright="1">
                          <a:noAutofit/>
                        </wps:bodyPr>
                      </wps:wsp>
                      <wps:wsp>
                        <wps:cNvPr id="497" name="Text Box 12"/>
                        <wps:cNvSpPr txBox="1">
                          <a:spLocks noChangeArrowheads="1"/>
                        </wps:cNvSpPr>
                        <wps:spPr bwMode="auto">
                          <a:xfrm>
                            <a:off x="42409" y="4381"/>
                            <a:ext cx="18710" cy="167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E5E7146" w14:textId="77777777" w:rsidR="004E38BA" w:rsidRPr="004F66B7" w:rsidRDefault="004E38B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14:paraId="082C82B1" w14:textId="77777777" w:rsidR="004E38BA" w:rsidRPr="000D104B" w:rsidRDefault="004E38BA" w:rsidP="004F66B7">
                              <w:pPr>
                                <w:spacing w:after="100" w:afterAutospacing="1" w:line="240" w:lineRule="auto"/>
                                <w:contextualSpacing/>
                                <w:jc w:val="center"/>
                                <w:rPr>
                                  <w:color w:val="FFFFFF" w:themeColor="background1"/>
                                </w:rPr>
                              </w:pPr>
                            </w:p>
                            <w:p w14:paraId="2E9E884F" w14:textId="77777777" w:rsidR="004E38BA" w:rsidRPr="00F106AC" w:rsidRDefault="004E38B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2C69FD" id="Group 451" o:spid="_x0000_s1028" style="position:absolute;left:0;text-align:left;margin-left:416.05pt;margin-top:48.9pt;width:467.25pt;height:171.6pt;z-index:251631616;mso-position-horizontal:right;mso-position-horizontal-relative:margin;mso-width-relative:margin;mso-height-relative:margin" coordsize="64757,256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&#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I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&#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9" type="#_x0000_t75" style="position:absolute;width:64757;height:25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0A8HEAAAA3AAAAA8AAABkcnMvZG93bnJldi54bWxEj0FrwkAUhO9C/8PyCr1Is2kRqWlWsYUW&#10;DyKYCr0+sq9JSPZtyD41/feuIHgcZuYbJl+NrlMnGkLj2cBLkoIiLr1tuDJw+Pl6fgMVBNli55kM&#10;/FOA1fJhkmNm/Zn3dCqkUhHCIUMDtUifaR3KmhyGxPfE0fvzg0OJcqi0HfAc4a7Tr2k61w4bjgs1&#10;9vRZU9kWR2eglWkRqjXKcUfFt6Z5+P3Ybo15ehzX76CERrmHb+2NNTBbzOB6Jh4Bvb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W0A8HEAAAA3AAAAA8AAAAAAAAAAAAAAAAA&#10;nwIAAGRycy9kb3ducmV2LnhtbFBLBQYAAAAABAAEAPcAAACQAwAAAAA=&#10;">
                  <v:imagedata r:id="rId11" o:title=""/>
                  <v:path arrowok="t"/>
                </v:shape>
                <v:shape id="Text Box 16" o:spid="_x0000_s1030" type="#_x0000_t202" style="position:absolute;left:6096;top:3032;width:13134;height:192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mMcA&#10;AADcAAAADwAAAGRycy9kb3ducmV2LnhtbESPT2vCQBTE7wW/w/KE3urGU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Hn5jHAAAA3AAAAA8AAAAAAAAAAAAAAAAAmAIAAGRy&#10;cy9kb3ducmV2LnhtbFBLBQYAAAAABAAEAPUAAACMAwAAAAA=&#10;" filled="f" stroked="f" strokeweight=".5pt">
                  <v:textbox>
                    <w:txbxContent>
                      <w:p w14:paraId="68BB453C" w14:textId="77777777" w:rsidR="004E38BA" w:rsidRPr="004F66B7" w:rsidRDefault="004E38BA" w:rsidP="004F66B7">
                        <w:pPr>
                          <w:spacing w:after="100" w:afterAutospacing="1" w:line="240" w:lineRule="auto"/>
                          <w:contextualSpacing/>
                          <w:jc w:val="center"/>
                          <w:rPr>
                            <w:color w:val="FFFFFF" w:themeColor="background1"/>
                            <w:sz w:val="56"/>
                          </w:rPr>
                        </w:pPr>
                        <w:r w:rsidRPr="004F66B7">
                          <w:rPr>
                            <w:color w:val="FFFFFF" w:themeColor="background1"/>
                            <w:sz w:val="56"/>
                          </w:rPr>
                          <w:t>01</w:t>
                        </w:r>
                      </w:p>
                      <w:p w14:paraId="735C0555" w14:textId="77777777" w:rsidR="004E38BA" w:rsidRPr="00F106AC" w:rsidRDefault="004E38BA" w:rsidP="00F106AC">
                        <w:pPr>
                          <w:spacing w:after="100" w:afterAutospacing="1" w:line="240" w:lineRule="auto"/>
                          <w:contextualSpacing/>
                          <w:jc w:val="center"/>
                          <w:rPr>
                            <w:color w:val="FFFFFF" w:themeColor="background1"/>
                            <w:sz w:val="20"/>
                          </w:rPr>
                        </w:pPr>
                        <w:r w:rsidRPr="00F106AC">
                          <w:rPr>
                            <w:color w:val="FFFFFF" w:themeColor="background1"/>
                            <w:sz w:val="20"/>
                          </w:rPr>
                          <w:t xml:space="preserve">Agile development </w:t>
                        </w:r>
                        <w:r>
                          <w:rPr>
                            <w:color w:val="FFFFFF" w:themeColor="background1"/>
                            <w:sz w:val="20"/>
                          </w:rPr>
                          <w:t xml:space="preserve">offering reliable, </w:t>
                        </w:r>
                        <w:r w:rsidRPr="00F106AC">
                          <w:rPr>
                            <w:color w:val="FFFFFF" w:themeColor="background1"/>
                            <w:sz w:val="20"/>
                          </w:rPr>
                          <w:t>secure solution</w:t>
                        </w:r>
                      </w:p>
                    </w:txbxContent>
                  </v:textbox>
                </v:shape>
                <v:shape id="Text Box 10" o:spid="_x0000_s1031" type="#_x0000_t202" style="position:absolute;left:23699;top:4857;width:15488;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UB78cA&#10;AADcAAAADwAAAGRycy9kb3ducmV2LnhtbESPT2vCQBTE7wW/w/KE3pqN0koaXUUCYintwT+X3p7Z&#10;ZxLMvo3ZbZL203cLgsdhZn7DLFaDqUVHrassK5hEMQji3OqKCwXHw+YpAeE8ssbaMin4IQer5ehh&#10;gam2Pe+o2/tCBAi7FBWU3jeplC4vyaCLbEMcvLNtDfog20LqFvsAN7WcxvFMGqw4LJTYUFZSftl/&#10;GwXv2eYTd6epSX7rbPtxXjfX49eLUo/jYT0H4Wnw9/Ct/aYVPL/O4P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VAe/HAAAA3AAAAA8AAAAAAAAAAAAAAAAAmAIAAGRy&#10;cy9kb3ducmV2LnhtbFBLBQYAAAAABAAEAPUAAACMAwAAAAA=&#10;" filled="f" stroked="f" strokeweight=".5pt">
                  <v:textbox>
                    <w:txbxContent>
                      <w:p w14:paraId="7FB3F80D" w14:textId="77777777" w:rsidR="004E38BA" w:rsidRPr="004F66B7" w:rsidRDefault="004E38BA" w:rsidP="004F66B7">
                        <w:pPr>
                          <w:spacing w:after="100" w:afterAutospacing="1" w:line="240" w:lineRule="auto"/>
                          <w:contextualSpacing/>
                          <w:jc w:val="center"/>
                          <w:rPr>
                            <w:color w:val="FFFFFF" w:themeColor="background1"/>
                            <w:sz w:val="56"/>
                          </w:rPr>
                        </w:pPr>
                        <w:r w:rsidRPr="004F66B7">
                          <w:rPr>
                            <w:color w:val="FFFFFF" w:themeColor="background1"/>
                            <w:sz w:val="56"/>
                          </w:rPr>
                          <w:t>02</w:t>
                        </w:r>
                      </w:p>
                      <w:p w14:paraId="363FFC51" w14:textId="77777777" w:rsidR="004E38BA" w:rsidRPr="00F106AC" w:rsidRDefault="004E38BA" w:rsidP="004F66B7">
                        <w:pPr>
                          <w:spacing w:line="240" w:lineRule="auto"/>
                          <w:jc w:val="center"/>
                          <w:rPr>
                            <w:sz w:val="20"/>
                            <w:szCs w:val="18"/>
                          </w:rPr>
                        </w:pPr>
                        <w:r w:rsidRPr="00F106AC">
                          <w:rPr>
                            <w:color w:val="FFFFFF" w:themeColor="background1"/>
                            <w:sz w:val="20"/>
                            <w:szCs w:val="18"/>
                          </w:rPr>
                          <w:t>Smooth transition and quicker completion of processes</w:t>
                        </w:r>
                      </w:p>
                    </w:txbxContent>
                  </v:textbox>
                </v:shape>
                <v:shape id="Text Box 12" o:spid="_x0000_s1032" type="#_x0000_t202" style="position:absolute;left:42409;top:4381;width:18710;height:167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kdMcA&#10;AADcAAAADwAAAGRycy9kb3ducmV2LnhtbESPQWvCQBSE70L/w/IK3nRT0VbTbEQCUhE9mHrp7Zl9&#10;JqHZt2l2q7G/visUehxm5hsmWfamERfqXG1ZwdM4AkFcWF1zqeD4vh7NQTiPrLGxTApu5GCZPgwS&#10;jLW98oEuuS9FgLCLUUHlfRtL6YqKDLqxbYmDd7adQR9kV0rd4TXATSMnUfQsDdYcFipsKauo+My/&#10;jYJttt7j4TQx858me9udV+3X8WOm1PCxX72C8NT7//Bfe6MVTBcv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ZpHTHAAAA3AAAAA8AAAAAAAAAAAAAAAAAmAIAAGRy&#10;cy9kb3ducmV2LnhtbFBLBQYAAAAABAAEAPUAAACMAwAAAAA=&#10;" filled="f" stroked="f" strokeweight=".5pt">
                  <v:textbox>
                    <w:txbxContent>
                      <w:p w14:paraId="7E5E7146" w14:textId="77777777" w:rsidR="004E38BA" w:rsidRPr="004F66B7" w:rsidRDefault="004E38BA" w:rsidP="004F66B7">
                        <w:pPr>
                          <w:spacing w:after="100" w:afterAutospacing="1" w:line="240" w:lineRule="auto"/>
                          <w:contextualSpacing/>
                          <w:jc w:val="center"/>
                          <w:rPr>
                            <w:color w:val="FFFFFF" w:themeColor="background1"/>
                            <w:sz w:val="56"/>
                          </w:rPr>
                        </w:pPr>
                        <w:r w:rsidRPr="004F66B7">
                          <w:rPr>
                            <w:color w:val="FFFFFF" w:themeColor="background1"/>
                            <w:sz w:val="56"/>
                          </w:rPr>
                          <w:t>03</w:t>
                        </w:r>
                      </w:p>
                      <w:p w14:paraId="082C82B1" w14:textId="77777777" w:rsidR="004E38BA" w:rsidRPr="000D104B" w:rsidRDefault="004E38BA" w:rsidP="004F66B7">
                        <w:pPr>
                          <w:spacing w:after="100" w:afterAutospacing="1" w:line="240" w:lineRule="auto"/>
                          <w:contextualSpacing/>
                          <w:jc w:val="center"/>
                          <w:rPr>
                            <w:color w:val="FFFFFF" w:themeColor="background1"/>
                          </w:rPr>
                        </w:pPr>
                      </w:p>
                      <w:p w14:paraId="2E9E884F" w14:textId="77777777" w:rsidR="004E38BA" w:rsidRPr="00F106AC" w:rsidRDefault="004E38BA" w:rsidP="004F66B7">
                        <w:pPr>
                          <w:spacing w:line="240" w:lineRule="auto"/>
                          <w:jc w:val="center"/>
                          <w:rPr>
                            <w:sz w:val="20"/>
                            <w:szCs w:val="18"/>
                          </w:rPr>
                        </w:pPr>
                        <w:r w:rsidRPr="00F106AC">
                          <w:rPr>
                            <w:color w:val="FFFFFF" w:themeColor="background1"/>
                            <w:sz w:val="20"/>
                            <w:szCs w:val="18"/>
                          </w:rPr>
                          <w:t>User friendly interfaces enabling easy navigation between screens</w:t>
                        </w:r>
                      </w:p>
                    </w:txbxContent>
                  </v:textbox>
                </v:shape>
                <w10:wrap type="through" anchorx="margin"/>
              </v:group>
            </w:pict>
          </mc:Fallback>
        </mc:AlternateContent>
      </w:r>
      <w:r w:rsidR="002135CC" w:rsidRPr="002135CC">
        <w:t>Advantages of Proposed Solution</w:t>
      </w:r>
      <w:bookmarkEnd w:id="4"/>
    </w:p>
    <w:p w14:paraId="322E8357" w14:textId="77777777" w:rsidR="00752DCE" w:rsidRDefault="00752DCE" w:rsidP="00752DCE"/>
    <w:p w14:paraId="3D717CC5" w14:textId="77777777" w:rsidR="00782E41" w:rsidRDefault="001C650E" w:rsidP="00416199">
      <w:pPr>
        <w:pStyle w:val="Heading2"/>
      </w:pPr>
      <w:bookmarkStart w:id="5" w:name="_Toc514867285"/>
      <w:r>
        <w:t>Why Verbat</w:t>
      </w:r>
      <w:bookmarkEnd w:id="5"/>
    </w:p>
    <w:p w14:paraId="45CC5514" w14:textId="77777777" w:rsidR="00271F15" w:rsidRDefault="00D77CFC">
      <w:pPr>
        <w:spacing w:after="160" w:line="259" w:lineRule="auto"/>
        <w:jc w:val="left"/>
        <w:rPr>
          <w:rFonts w:eastAsia="Times New Roman" w:cstheme="majorBidi"/>
          <w:spacing w:val="-10"/>
          <w:kern w:val="28"/>
          <w:sz w:val="52"/>
          <w:szCs w:val="56"/>
        </w:rPr>
      </w:pPr>
      <w:r w:rsidRPr="00EF15B4">
        <w:rPr>
          <w:noProof/>
        </w:rPr>
        <mc:AlternateContent>
          <mc:Choice Requires="wps">
            <w:drawing>
              <wp:anchor distT="0" distB="0" distL="114300" distR="114300" simplePos="0" relativeHeight="251750400" behindDoc="0" locked="0" layoutInCell="1" allowOverlap="1" wp14:anchorId="4262AEBD" wp14:editId="5C87BCAC">
                <wp:simplePos x="0" y="0"/>
                <wp:positionH relativeFrom="column">
                  <wp:posOffset>3409950</wp:posOffset>
                </wp:positionH>
                <wp:positionV relativeFrom="paragraph">
                  <wp:posOffset>1228090</wp:posOffset>
                </wp:positionV>
                <wp:extent cx="1590675" cy="581025"/>
                <wp:effectExtent l="0" t="0" r="9525" b="9525"/>
                <wp:wrapNone/>
                <wp:docPr id="6" name="Text Box 6"/>
                <wp:cNvGraphicFramePr/>
                <a:graphic xmlns:a="http://schemas.openxmlformats.org/drawingml/2006/main">
                  <a:graphicData uri="http://schemas.microsoft.com/office/word/2010/wordprocessingShape">
                    <wps:wsp>
                      <wps:cNvSpPr txBox="1"/>
                      <wps:spPr>
                        <a:xfrm>
                          <a:off x="0" y="0"/>
                          <a:ext cx="1590675" cy="581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8DB52A" w14:textId="77777777" w:rsidR="004E38BA" w:rsidRPr="00321150" w:rsidRDefault="004E38BA" w:rsidP="00D77CFC">
                            <w:pPr>
                              <w:spacing w:line="240" w:lineRule="auto"/>
                              <w:jc w:val="center"/>
                              <w:rPr>
                                <w:color w:val="FF0000"/>
                                <w:sz w:val="16"/>
                              </w:rPr>
                            </w:pPr>
                            <w:r w:rsidRPr="00321150">
                              <w:rPr>
                                <w:color w:val="FF0000"/>
                                <w:sz w:val="16"/>
                              </w:rPr>
                              <w:t>Over 18+ years of customer Experience with Global Corporations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62AEBD" id="Text Box 6" o:spid="_x0000_s1033" type="#_x0000_t202" style="position:absolute;margin-left:268.5pt;margin-top:96.7pt;width:125.25pt;height:45.7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" fillcolor="white [3201]" stroked="f" strokeweight=".5pt">
                <v:textbox>
                  <w:txbxContent>
                    <w:p w14:paraId="378DB52A" w14:textId="77777777" w:rsidR="004E38BA" w:rsidRPr="00321150" w:rsidRDefault="004E38BA" w:rsidP="00D77CFC">
                      <w:pPr>
                        <w:spacing w:line="240" w:lineRule="auto"/>
                        <w:jc w:val="center"/>
                        <w:rPr>
                          <w:color w:val="FF0000"/>
                          <w:sz w:val="16"/>
                        </w:rPr>
                      </w:pPr>
                      <w:r w:rsidRPr="00321150">
                        <w:rPr>
                          <w:color w:val="FF0000"/>
                          <w:sz w:val="16"/>
                        </w:rPr>
                        <w:t>Over 18+ years of customer Experience with Global Corporations</w:t>
                      </w:r>
                    </w:p>
                  </w:txbxContent>
                </v:textbox>
              </v:shape>
            </w:pict>
          </mc:Fallback>
        </mc:AlternateContent>
      </w:r>
      <w:r w:rsidR="00F073BB">
        <w:rPr>
          <w:rFonts w:eastAsia="Times New Roman"/>
          <w:noProof/>
        </w:rPr>
        <w:drawing>
          <wp:inline distT="0" distB="0" distL="0" distR="0" wp14:anchorId="624E3181" wp14:editId="5E5DE714">
            <wp:extent cx="5080000" cy="4069066"/>
            <wp:effectExtent l="0" t="0" r="635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9512" cy="4084695"/>
                    </a:xfrm>
                    <a:prstGeom prst="rect">
                      <a:avLst/>
                    </a:prstGeom>
                    <a:noFill/>
                  </pic:spPr>
                </pic:pic>
              </a:graphicData>
            </a:graphic>
          </wp:inline>
        </w:drawing>
      </w:r>
      <w:r w:rsidR="00271F15">
        <w:rPr>
          <w:rFonts w:eastAsia="Times New Roman"/>
        </w:rPr>
        <w:br w:type="page"/>
      </w:r>
    </w:p>
    <w:p w14:paraId="4AE8ACFE" w14:textId="77777777" w:rsidR="00782E41" w:rsidRPr="00C96019" w:rsidRDefault="00D01FCF" w:rsidP="00416199">
      <w:pPr>
        <w:pStyle w:val="Heading2"/>
      </w:pPr>
      <w:bookmarkStart w:id="6" w:name="_Toc514867286"/>
      <w:r w:rsidRPr="00C96019">
        <w:rPr>
          <w:rFonts w:eastAsia="Times New Roman"/>
        </w:rPr>
        <w:lastRenderedPageBreak/>
        <w:t>Key Differentiators</w:t>
      </w:r>
      <w:bookmarkEnd w:id="6"/>
    </w:p>
    <w:p w14:paraId="5B41661C" w14:textId="77777777" w:rsidR="00782E41" w:rsidRPr="0054544E" w:rsidRDefault="00677D55" w:rsidP="00692EB8">
      <w:pPr>
        <w:tabs>
          <w:tab w:val="left" w:pos="5430"/>
        </w:tabs>
        <w:rPr>
          <w:b/>
        </w:rPr>
      </w:pPr>
      <w:r>
        <w:rPr>
          <w:noProof/>
        </w:rPr>
        <mc:AlternateContent>
          <mc:Choice Requires="wpg">
            <w:drawing>
              <wp:anchor distT="0" distB="0" distL="114300" distR="114300" simplePos="0" relativeHeight="251632640" behindDoc="0" locked="0" layoutInCell="1" allowOverlap="1" wp14:anchorId="39CA25B0" wp14:editId="5376C6E0">
                <wp:simplePos x="0" y="0"/>
                <wp:positionH relativeFrom="column">
                  <wp:posOffset>221615</wp:posOffset>
                </wp:positionH>
                <wp:positionV relativeFrom="paragraph">
                  <wp:posOffset>168910</wp:posOffset>
                </wp:positionV>
                <wp:extent cx="5626735" cy="6800850"/>
                <wp:effectExtent l="2540" t="8255" r="0" b="1270"/>
                <wp:wrapNone/>
                <wp:docPr id="30"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26735" cy="6800850"/>
                          <a:chOff x="1789" y="2069"/>
                          <a:chExt cx="8861" cy="10710"/>
                        </a:xfrm>
                      </wpg:grpSpPr>
                      <wps:wsp>
                        <wps:cNvPr id="31" name="Straight Connector 8"/>
                        <wps:cNvCnPr>
                          <a:cxnSpLocks noChangeShapeType="1"/>
                        </wps:cNvCnPr>
                        <wps:spPr bwMode="auto">
                          <a:xfrm>
                            <a:off x="6161" y="2437"/>
                            <a:ext cx="0" cy="8798"/>
                          </a:xfrm>
                          <a:prstGeom prst="line">
                            <a:avLst/>
                          </a:prstGeom>
                          <a:noFill/>
                          <a:ln w="88900">
                            <a:solidFill>
                              <a:schemeClr val="tx1">
                                <a:lumMod val="85000"/>
                                <a:lumOff val="15000"/>
                              </a:schemeClr>
                            </a:solidFill>
                            <a:miter lim="800000"/>
                            <a:headEnd/>
                            <a:tailEnd/>
                          </a:ln>
                          <a:extLst>
                            <a:ext uri="{909E8E84-426E-40DD-AFC4-6F175D3DCCD1}">
                              <a14:hiddenFill xmlns:a14="http://schemas.microsoft.com/office/drawing/2010/main">
                                <a:noFill/>
                              </a14:hiddenFill>
                            </a:ext>
                          </a:extLst>
                        </wps:spPr>
                        <wps:bodyPr/>
                      </wps:wsp>
                      <wps:wsp>
                        <wps:cNvPr id="448" name="Oval 23"/>
                        <wps:cNvSpPr>
                          <a:spLocks noChangeArrowheads="1"/>
                        </wps:cNvSpPr>
                        <wps:spPr bwMode="auto">
                          <a:xfrm>
                            <a:off x="5962" y="2321"/>
                            <a:ext cx="369" cy="369"/>
                          </a:xfrm>
                          <a:prstGeom prst="ellipse">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4"/>
                        <wps:cNvSpPr>
                          <a:spLocks noChangeArrowheads="1"/>
                        </wps:cNvSpPr>
                        <wps:spPr bwMode="auto">
                          <a:xfrm>
                            <a:off x="1909" y="2069"/>
                            <a:ext cx="3784" cy="955"/>
                          </a:xfrm>
                          <a:prstGeom prst="homePlate">
                            <a:avLst>
                              <a:gd name="adj" fmla="val 99058"/>
                            </a:avLst>
                          </a:prstGeom>
                          <a:solidFill>
                            <a:schemeClr val="accent6">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1" name="Oval 25"/>
                        <wps:cNvSpPr>
                          <a:spLocks noChangeArrowheads="1"/>
                        </wps:cNvSpPr>
                        <wps:spPr bwMode="auto">
                          <a:xfrm>
                            <a:off x="5962" y="10956"/>
                            <a:ext cx="369" cy="369"/>
                          </a:xfrm>
                          <a:prstGeom prst="ellipse">
                            <a:avLst/>
                          </a:prstGeom>
                          <a:solidFill>
                            <a:srgbClr val="0066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Oval 26"/>
                        <wps:cNvSpPr>
                          <a:spLocks noChangeArrowheads="1"/>
                        </wps:cNvSpPr>
                        <wps:spPr bwMode="auto">
                          <a:xfrm>
                            <a:off x="5962" y="9727"/>
                            <a:ext cx="369" cy="369"/>
                          </a:xfrm>
                          <a:prstGeom prst="ellipse">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Oval 27"/>
                        <wps:cNvSpPr>
                          <a:spLocks noChangeArrowheads="1"/>
                        </wps:cNvSpPr>
                        <wps:spPr bwMode="auto">
                          <a:xfrm>
                            <a:off x="5962" y="8545"/>
                            <a:ext cx="369" cy="369"/>
                          </a:xfrm>
                          <a:prstGeom prst="ellipse">
                            <a:avLst/>
                          </a:prstGeom>
                          <a:solidFill>
                            <a:srgbClr val="00CC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Oval 28"/>
                        <wps:cNvSpPr>
                          <a:spLocks noChangeArrowheads="1"/>
                        </wps:cNvSpPr>
                        <wps:spPr bwMode="auto">
                          <a:xfrm>
                            <a:off x="5962" y="7263"/>
                            <a:ext cx="369" cy="369"/>
                          </a:xfrm>
                          <a:prstGeom prst="ellipse">
                            <a:avLst/>
                          </a:prstGeom>
                          <a:solidFill>
                            <a:srgbClr val="FF339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Oval 29"/>
                        <wps:cNvSpPr>
                          <a:spLocks noChangeArrowheads="1"/>
                        </wps:cNvSpPr>
                        <wps:spPr bwMode="auto">
                          <a:xfrm>
                            <a:off x="5962" y="6106"/>
                            <a:ext cx="369" cy="369"/>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Oval 30"/>
                        <wps:cNvSpPr>
                          <a:spLocks noChangeArrowheads="1"/>
                        </wps:cNvSpPr>
                        <wps:spPr bwMode="auto">
                          <a:xfrm>
                            <a:off x="5962" y="4817"/>
                            <a:ext cx="369" cy="369"/>
                          </a:xfrm>
                          <a:prstGeom prst="ellipse">
                            <a:avLst/>
                          </a:prstGeom>
                          <a:solidFill>
                            <a:srgbClr val="FF99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Oval 31"/>
                        <wps:cNvSpPr>
                          <a:spLocks noChangeArrowheads="1"/>
                        </wps:cNvSpPr>
                        <wps:spPr bwMode="auto">
                          <a:xfrm>
                            <a:off x="5962" y="3576"/>
                            <a:ext cx="369" cy="369"/>
                          </a:xfrm>
                          <a:prstGeom prst="ellipse">
                            <a:avLst/>
                          </a:prstGeom>
                          <a:solidFill>
                            <a:srgbClr val="7030A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AutoShape 33"/>
                        <wps:cNvSpPr>
                          <a:spLocks noChangeArrowheads="1"/>
                        </wps:cNvSpPr>
                        <wps:spPr bwMode="auto">
                          <a:xfrm>
                            <a:off x="1909" y="4445"/>
                            <a:ext cx="3784" cy="955"/>
                          </a:xfrm>
                          <a:prstGeom prst="homePlate">
                            <a:avLst>
                              <a:gd name="adj" fmla="val 99058"/>
                            </a:avLst>
                          </a:prstGeom>
                          <a:solidFill>
                            <a:srgbClr val="FF99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AutoShape 34"/>
                        <wps:cNvSpPr>
                          <a:spLocks noChangeArrowheads="1"/>
                        </wps:cNvSpPr>
                        <wps:spPr bwMode="auto">
                          <a:xfrm>
                            <a:off x="1909" y="6836"/>
                            <a:ext cx="3784" cy="955"/>
                          </a:xfrm>
                          <a:prstGeom prst="homePlate">
                            <a:avLst>
                              <a:gd name="adj" fmla="val 99058"/>
                            </a:avLst>
                          </a:prstGeom>
                          <a:solidFill>
                            <a:srgbClr val="FF33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AutoShape 35"/>
                        <wps:cNvSpPr>
                          <a:spLocks noChangeArrowheads="1"/>
                        </wps:cNvSpPr>
                        <wps:spPr bwMode="auto">
                          <a:xfrm>
                            <a:off x="1909" y="9351"/>
                            <a:ext cx="3784" cy="955"/>
                          </a:xfrm>
                          <a:prstGeom prst="homePlate">
                            <a:avLst>
                              <a:gd name="adj" fmla="val 99058"/>
                            </a:avLst>
                          </a:prstGeom>
                          <a:solidFill>
                            <a:schemeClr val="accent2">
                              <a:lumMod val="7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AutoShape 37"/>
                        <wps:cNvSpPr>
                          <a:spLocks noChangeArrowheads="1"/>
                        </wps:cNvSpPr>
                        <wps:spPr bwMode="auto">
                          <a:xfrm rot="10800000">
                            <a:off x="6814" y="3314"/>
                            <a:ext cx="3784" cy="955"/>
                          </a:xfrm>
                          <a:prstGeom prst="homePlate">
                            <a:avLst>
                              <a:gd name="adj" fmla="val 99058"/>
                            </a:avLst>
                          </a:prstGeom>
                          <a:solidFill>
                            <a:srgbClr val="703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AutoShape 38"/>
                        <wps:cNvSpPr>
                          <a:spLocks noChangeArrowheads="1"/>
                        </wps:cNvSpPr>
                        <wps:spPr bwMode="auto">
                          <a:xfrm rot="10800000">
                            <a:off x="6814" y="5784"/>
                            <a:ext cx="3784" cy="955"/>
                          </a:xfrm>
                          <a:prstGeom prst="homePlate">
                            <a:avLst>
                              <a:gd name="adj" fmla="val 99058"/>
                            </a:avLst>
                          </a:prstGeom>
                          <a:solidFill>
                            <a:srgbClr val="00B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AutoShape 39"/>
                        <wps:cNvSpPr>
                          <a:spLocks noChangeArrowheads="1"/>
                        </wps:cNvSpPr>
                        <wps:spPr bwMode="auto">
                          <a:xfrm rot="10800000">
                            <a:off x="6799" y="8269"/>
                            <a:ext cx="3784" cy="955"/>
                          </a:xfrm>
                          <a:prstGeom prst="homePlate">
                            <a:avLst>
                              <a:gd name="adj" fmla="val 99058"/>
                            </a:avLst>
                          </a:prstGeom>
                          <a:solidFill>
                            <a:srgbClr val="00CC9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AutoShape 40"/>
                        <wps:cNvSpPr>
                          <a:spLocks noChangeArrowheads="1"/>
                        </wps:cNvSpPr>
                        <wps:spPr bwMode="auto">
                          <a:xfrm rot="10800000">
                            <a:off x="6799" y="10664"/>
                            <a:ext cx="3784" cy="955"/>
                          </a:xfrm>
                          <a:prstGeom prst="homePlate">
                            <a:avLst>
                              <a:gd name="adj" fmla="val 99058"/>
                            </a:avLst>
                          </a:prstGeom>
                          <a:solidFill>
                            <a:srgbClr val="0066C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Text Box 59"/>
                        <wps:cNvSpPr txBox="1">
                          <a:spLocks noChangeArrowheads="1"/>
                        </wps:cNvSpPr>
                        <wps:spPr bwMode="auto">
                          <a:xfrm>
                            <a:off x="1804" y="3105"/>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C6845" w14:textId="77777777" w:rsidR="004E38BA" w:rsidRPr="00002B58" w:rsidRDefault="004E38B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wps:txbx>
                        <wps:bodyPr rot="0" vert="horz" wrap="square" lIns="91440" tIns="45720" rIns="91440" bIns="45720" anchor="t" anchorCtr="0" upright="1">
                          <a:noAutofit/>
                        </wps:bodyPr>
                      </wps:wsp>
                      <wps:wsp>
                        <wps:cNvPr id="475" name="Text Box 60"/>
                        <wps:cNvSpPr txBox="1">
                          <a:spLocks noChangeArrowheads="1"/>
                        </wps:cNvSpPr>
                        <wps:spPr bwMode="auto">
                          <a:xfrm>
                            <a:off x="1804" y="5510"/>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6B0FF" w14:textId="77777777" w:rsidR="004E38BA" w:rsidRPr="00827737" w:rsidRDefault="004E38B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14:paraId="2BF12AA9" w14:textId="77777777" w:rsidR="004E38BA" w:rsidRPr="00827737" w:rsidRDefault="004E38BA" w:rsidP="00827737"/>
                          </w:txbxContent>
                        </wps:txbx>
                        <wps:bodyPr rot="0" vert="horz" wrap="square" lIns="91440" tIns="45720" rIns="91440" bIns="45720" anchor="t" anchorCtr="0" upright="1">
                          <a:noAutofit/>
                        </wps:bodyPr>
                      </wps:wsp>
                      <wps:wsp>
                        <wps:cNvPr id="476" name="Text Box 61"/>
                        <wps:cNvSpPr txBox="1">
                          <a:spLocks noChangeArrowheads="1"/>
                        </wps:cNvSpPr>
                        <wps:spPr bwMode="auto">
                          <a:xfrm>
                            <a:off x="1789" y="802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E9EDA" w14:textId="77777777" w:rsidR="004E38BA" w:rsidRPr="00997619" w:rsidRDefault="004E38BA" w:rsidP="00997619">
                              <w:pPr>
                                <w:spacing w:line="240" w:lineRule="auto"/>
                                <w:jc w:val="left"/>
                                <w:rPr>
                                  <w:sz w:val="18"/>
                                </w:rPr>
                              </w:pPr>
                              <w:r w:rsidRPr="00997619">
                                <w:rPr>
                                  <w:sz w:val="18"/>
                                </w:rPr>
                                <w:t>Enable access to global consulting expertise with strong local market and business knowledge</w:t>
                              </w:r>
                            </w:p>
                          </w:txbxContent>
                        </wps:txbx>
                        <wps:bodyPr rot="0" vert="horz" wrap="square" lIns="91440" tIns="45720" rIns="91440" bIns="45720" anchor="t" anchorCtr="0" upright="1">
                          <a:noAutofit/>
                        </wps:bodyPr>
                      </wps:wsp>
                      <wps:wsp>
                        <wps:cNvPr id="477" name="Text Box 62"/>
                        <wps:cNvSpPr txBox="1">
                          <a:spLocks noChangeArrowheads="1"/>
                        </wps:cNvSpPr>
                        <wps:spPr bwMode="auto">
                          <a:xfrm>
                            <a:off x="1789" y="1041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90D73" w14:textId="77777777" w:rsidR="004E38BA" w:rsidRPr="00997619" w:rsidRDefault="004E38BA" w:rsidP="001B671F">
                              <w:pPr>
                                <w:spacing w:line="240" w:lineRule="auto"/>
                                <w:jc w:val="lef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s:wsp>
                        <wps:cNvPr id="478" name="Text Box 63"/>
                        <wps:cNvSpPr txBox="1">
                          <a:spLocks noChangeArrowheads="1"/>
                        </wps:cNvSpPr>
                        <wps:spPr bwMode="auto">
                          <a:xfrm>
                            <a:off x="6927" y="6899"/>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050EE" w14:textId="77777777" w:rsidR="004E38BA" w:rsidRPr="00997619" w:rsidRDefault="004E38BA" w:rsidP="00E00805">
                              <w:pPr>
                                <w:spacing w:line="240" w:lineRule="auto"/>
                                <w:jc w:val="right"/>
                                <w:rPr>
                                  <w:sz w:val="18"/>
                                </w:rPr>
                              </w:pPr>
                              <w:r>
                                <w:rPr>
                                  <w:sz w:val="18"/>
                                </w:rPr>
                                <w:t>Services that are designed to optimize applications for improved performance and overall efficiency</w:t>
                              </w:r>
                            </w:p>
                            <w:p w14:paraId="247DA96F" w14:textId="77777777" w:rsidR="004E38BA" w:rsidRPr="00997619" w:rsidRDefault="004E38BA" w:rsidP="00975DAF">
                              <w:pPr>
                                <w:spacing w:line="240" w:lineRule="auto"/>
                                <w:jc w:val="right"/>
                                <w:rPr>
                                  <w:sz w:val="18"/>
                                </w:rPr>
                              </w:pPr>
                            </w:p>
                          </w:txbxContent>
                        </wps:txbx>
                        <wps:bodyPr rot="0" vert="horz" wrap="square" lIns="91440" tIns="45720" rIns="91440" bIns="45720" anchor="t" anchorCtr="0" upright="1">
                          <a:noAutofit/>
                        </wps:bodyPr>
                      </wps:wsp>
                      <wps:wsp>
                        <wps:cNvPr id="479" name="Text Box 64"/>
                        <wps:cNvSpPr txBox="1">
                          <a:spLocks noChangeArrowheads="1"/>
                        </wps:cNvSpPr>
                        <wps:spPr bwMode="auto">
                          <a:xfrm>
                            <a:off x="6577" y="4400"/>
                            <a:ext cx="4073" cy="135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15B5E" w14:textId="77777777" w:rsidR="004E38BA" w:rsidRPr="00A947A1" w:rsidRDefault="004E38B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14:paraId="104B0C2E" w14:textId="77777777" w:rsidR="004E38BA" w:rsidRPr="00A947A1" w:rsidRDefault="004E38BA" w:rsidP="00975DAF">
                              <w:pPr>
                                <w:rPr>
                                  <w:sz w:val="18"/>
                                </w:rPr>
                              </w:pPr>
                            </w:p>
                          </w:txbxContent>
                        </wps:txbx>
                        <wps:bodyPr rot="0" vert="horz" wrap="square" lIns="91440" tIns="45720" rIns="91440" bIns="45720" anchor="t" anchorCtr="0" upright="1">
                          <a:noAutofit/>
                        </wps:bodyPr>
                      </wps:wsp>
                      <wps:wsp>
                        <wps:cNvPr id="480" name="Text Box 65"/>
                        <wps:cNvSpPr txBox="1">
                          <a:spLocks noChangeArrowheads="1"/>
                        </wps:cNvSpPr>
                        <wps:spPr bwMode="auto">
                          <a:xfrm>
                            <a:off x="6964" y="9256"/>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35746" w14:textId="77777777" w:rsidR="004E38BA" w:rsidRPr="00E97BAC" w:rsidRDefault="004E38BA" w:rsidP="00E97BAC">
                              <w:pPr>
                                <w:spacing w:line="240" w:lineRule="auto"/>
                                <w:jc w:val="right"/>
                                <w:rPr>
                                  <w:sz w:val="18"/>
                                </w:rPr>
                              </w:pPr>
                              <w:r w:rsidRPr="00E97BAC">
                                <w:rPr>
                                  <w:sz w:val="18"/>
                                </w:rPr>
                                <w:t>Partners top technology vendors to bring in the latest and best services in integration, collaboration, and development</w:t>
                              </w:r>
                            </w:p>
                            <w:p w14:paraId="09D8023B" w14:textId="77777777" w:rsidR="004E38BA" w:rsidRPr="00E97BAC" w:rsidRDefault="004E38BA" w:rsidP="00E97BAC">
                              <w:pPr>
                                <w:rPr>
                                  <w:sz w:val="18"/>
                                </w:rPr>
                              </w:pPr>
                            </w:p>
                          </w:txbxContent>
                        </wps:txbx>
                        <wps:bodyPr rot="0" vert="horz" wrap="square" lIns="91440" tIns="45720" rIns="91440" bIns="45720" anchor="t" anchorCtr="0" upright="1">
                          <a:noAutofit/>
                        </wps:bodyPr>
                      </wps:wsp>
                      <wps:wsp>
                        <wps:cNvPr id="481" name="Text Box 66"/>
                        <wps:cNvSpPr txBox="1">
                          <a:spLocks noChangeArrowheads="1"/>
                        </wps:cNvSpPr>
                        <wps:spPr bwMode="auto">
                          <a:xfrm>
                            <a:off x="6912" y="11654"/>
                            <a:ext cx="3671" cy="1125"/>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FD0C2" w14:textId="77777777" w:rsidR="004E38BA" w:rsidRPr="00997619" w:rsidRDefault="004E38BA" w:rsidP="007E354A">
                              <w:pPr>
                                <w:spacing w:line="240" w:lineRule="auto"/>
                                <w:jc w:val="right"/>
                                <w:rPr>
                                  <w:sz w:val="18"/>
                                </w:rPr>
                              </w:pPr>
                              <w:r w:rsidRPr="001B671F">
                                <w:rPr>
                                  <w:sz w:val="18"/>
                                </w:rPr>
                                <w:t>Commercial Model that is customizable for your business needs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CA25B0" id="Group 67" o:spid="_x0000_s1034" style="position:absolute;left:0;text-align:left;margin-left:17.45pt;margin-top:13.3pt;width:443.05pt;height:535.5pt;z-index:251632640" coordorigin="1789,2069" coordsize="8861,1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">
                <v:line id="Straight Connector 8" o:spid="_x0000_s1035" style="position:absolute;visibility:visible;mso-wrap-style:square" from="6161,2437" to="6161,112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sGHcYAAADbAAAADwAAAGRycy9kb3ducmV2LnhtbESPQWvCQBSE7wX/w/KE3pqNlopEVxFR&#10;aCkeTJuDt0f2mUSzb0N2m6T99V1B8DjMzDfMcj2YWnTUusqygkkUgyDOra64UPD9tX+Zg3AeWWNt&#10;mRT8koP1avS0xETbno/Upb4QAcIuQQWl900ipctLMugi2xAH72xbgz7ItpC6xT7ATS2ncTyTBisO&#10;CyU2tC0pv6Y/RsFl3tjT23Gz+8tO9efBfex3fZUp9TweNgsQngb/CN/b71rB6wRuX8IP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rBh3GAAAA2wAAAA8AAAAAAAAA&#10;AAAAAAAAoQIAAGRycy9kb3ducmV2LnhtbFBLBQYAAAAABAAEAPkAAACUAwAAAAA=&#10;" strokecolor="#272727 [2749]" strokeweight="7pt">
                  <v:stroke joinstyle="miter"/>
                </v:line>
                <v:oval id="Oval 23" o:spid="_x0000_s1036" style="position:absolute;left:5962;top:2321;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GVcAA&#10;AADcAAAADwAAAGRycy9kb3ducmV2LnhtbERP3WrCMBS+H+wdwhl4N1NnKaMzFhEcE4ai7gEOzVlb&#10;2pyUJOvP25uLgZcf3/+mmEwnBnK+saxgtUxAEJdWN1wp+LkdXt9B+ICssbNMCmbyUGyfnzaYazvy&#10;hYZrqEQMYZ+jgjqEPpfSlzUZ9EvbE0fu1zqDIUJXSe1wjOGmk29JkkmDDceGGnva11S21z+joD2f&#10;klv3PTBl7szT2n6a+WiUWrxMuw8QgabwEP+7v7SCNI1r45l4BO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FGVcAAAADcAAAADwAAAAAAAAAAAAAAAACYAgAAZHJzL2Rvd25y&#10;ZXYueG1sUEsFBgAAAAAEAAQA9QAAAIUDAAAAAA==&#10;" fillcolor="#70ad47 [3209]" stroked="f"/>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24" o:spid="_x0000_s1037" type="#_x0000_t15" style="position:absolute;left:1909;top:2069;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H75MQA&#10;AADcAAAADwAAAGRycy9kb3ducmV2LnhtbERPTWvCQBC9F/oflil4KbpRbJXoKkURRSjFKKi3ITtN&#10;0mZnY3Y18d+7h0KPj/c9nbemFDeqXWFZQb8XgSBOrS44U3DYr7pjEM4jaywtk4I7OZjPnp+mGGvb&#10;8I5uic9ECGEXo4Lc+yqW0qU5GXQ9WxEH7tvWBn2AdSZ1jU0IN6UcRNG7NFhwaMixokVO6W9yNQq+&#10;msvuODolzXmbrEdLw5p+Xj+V6ry0HxMQnlr/L/5zb7SC4VuYH86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TEAAAA3AAAAA8AAAAAAAAAAAAAAAAAmAIAAGRycy9k&#10;b3ducmV2LnhtbFBLBQYAAAAABAAEAPUAAACJAwAAAAA=&#10;" fillcolor="#70ad47 [3209]" stroked="f"/>
                <v:oval id="Oval 25" o:spid="_x0000_s1038" style="position:absolute;left:5962;top:1095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iqIsYA&#10;AADcAAAADwAAAGRycy9kb3ducmV2LnhtbESPT2vCQBTE7wW/w/KE3uompYqkrsE/FASlrbGHHh/Z&#10;1ySYfRt2VxO/vVso9DjMzG+YRT6YVlzJ+caygnSSgCAurW64UvB1enuag/ABWWNrmRTcyEO+HD0s&#10;MNO25yNdi1CJCGGfoYI6hC6T0pc1GfQT2xFH78c6gyFKV0ntsI9w08rnJJlJgw3HhRo72tRUnouL&#10;UTDbH9a9++Tb+8e2mhaH4fSt5Vapx/GwegURaAj/4b/2Tit4mabweyYe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iqIsYAAADcAAAADwAAAAAAAAAAAAAAAACYAgAAZHJz&#10;L2Rvd25yZXYueG1sUEsFBgAAAAAEAAQA9QAAAIsDAAAAAA==&#10;" fillcolor="#06c" stroked="f"/>
                <v:oval id="Oval 26" o:spid="_x0000_s1039" style="position:absolute;left:5962;top:972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I2v8cA&#10;AADcAAAADwAAAGRycy9kb3ducmV2LnhtbESPS2vDMBCE74X8B7GB3hI5wX3gRjGhUDC0IY+G0uNi&#10;bWxja2UsOXb+fVQI9DjMzDfMKh1NIy7UucqygsU8AkGcW11xoeD0/TF7BeE8ssbGMim4koN0PXlY&#10;YaLtwAe6HH0hAoRdggpK79tESpeXZNDNbUscvLPtDPogu0LqDocAN41cRtGzNFhxWCixpfeS8vrY&#10;GwVyv4l3L9e4/6mHWH9tP7PT7vCr1ON03LyB8DT6//C9nWkF8dMS/s6EI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SNr/HAAAA3AAAAA8AAAAAAAAAAAAAAAAAmAIAAGRy&#10;cy9kb3ducmV2LnhtbFBLBQYAAAAABAAEAPUAAACMAwAAAAA=&#10;" fillcolor="#c45911 [2405]" stroked="f"/>
                <v:oval id="Oval 27" o:spid="_x0000_s1040" style="position:absolute;left:5962;top:8545;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5Bm8YA&#10;AADcAAAADwAAAGRycy9kb3ducmV2LnhtbESPT2sCMRTE74V+h/AKXqRm261/WI1SBKUWetAKXh+b&#10;52Zr8rJsom6/vSkIPQ4z8xtmtuicFRdqQ+1ZwcsgA0Fcel1zpWD/vXqegAgRWaP1TAp+KcBi/vgw&#10;w0L7K2/psouVSBAOBSowMTaFlKE05DAMfEOcvKNvHcYk20rqFq8J7qx8zbKRdFhzWjDY0NJQedqd&#10;nQK2/R+TL0eng3UbPK6/8jF+HpTqPXXvUxCRuvgfvrc/tIK3YQ5/Z9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5Bm8YAAADcAAAADwAAAAAAAAAAAAAAAACYAgAAZHJz&#10;L2Rvd25yZXYueG1sUEsFBgAAAAAEAAQA9QAAAIsDAAAAAA==&#10;" fillcolor="#0c9" stroked="f"/>
                <v:oval id="Oval 28" o:spid="_x0000_s1041" style="position:absolute;left:5962;top:7263;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ysXcUA&#10;AADcAAAADwAAAGRycy9kb3ducmV2LnhtbESP0WqDQBRE3wv9h+UG8iLJWolBTDahtJT2KVCTD7i4&#10;Nypx71p3q8av7xYKfRxm5gyzP06mFQP1rrGs4GkdgyAurW64UnA5v60yEM4ja2wtk4I7OTgeHh/2&#10;mGs78icNha9EgLDLUUHtfZdL6cqaDLq17YiDd7W9QR9kX0nd4xjgppVJHG+lwYbDQo0dvdRU3opv&#10;oyAh0yJF1+Z2Ss38NRen9+w1Umq5mJ53IDxN/j/81/7QCjbpBn7PhCM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KxdxQAAANwAAAAPAAAAAAAAAAAAAAAAAJgCAABkcnMv&#10;ZG93bnJldi54bWxQSwUGAAAAAAQABAD1AAAAigMAAAAA&#10;" fillcolor="#f39" stroked="f"/>
                <v:oval id="Oval 29" o:spid="_x0000_s1042" style="position:absolute;left:5962;top:610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6UcYA&#10;AADcAAAADwAAAGRycy9kb3ducmV2LnhtbESPT2vCQBDF74LfYRnBi9SN0lgbXUWLpXoR/AO9Dtkx&#10;CWZnQ3ar0U/vCgWPjzfv9+ZN540pxYVqV1hWMOhHIIhTqwvOFBwP329jEM4jaywtk4IbOZjP2q0p&#10;JtpeeUeXvc9EgLBLUEHufZVI6dKcDLq+rYiDd7K1QR9knUld4zXATSmHUTSSBgsODTlW9JVTet7/&#10;mfBGfFyuetublOvVh84+N793Gv0o1e00iwkIT41/Hf+n11rBexzDc0wg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d6UcYAAADcAAAADwAAAAAAAAAAAAAAAACYAgAAZHJz&#10;L2Rvd25yZXYueG1sUEsFBgAAAAAEAAQA9QAAAIsDAAAAAA==&#10;" fillcolor="#00b0f0" stroked="f"/>
                <v:oval id="Oval 30" o:spid="_x0000_s1043" style="position:absolute;left:5962;top:4817;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YQ8cYA&#10;AADcAAAADwAAAGRycy9kb3ducmV2LnhtbESPzWrDMBCE74W8g9hAb4nskobUjWJSQ0Mp5JAfaI+L&#10;tbFNrJWRZMd9+6oQ6HGYmW+YdT6aVgzkfGNZQTpPQBCXVjdcKTif3mcrED4ga2wtk4If8pBvJg9r&#10;zLS98YGGY6hEhLDPUEEdQpdJ6cuaDPq57Yijd7HOYIjSVVI7vEW4aeVTkiylwYbjQo0dFTWV12Nv&#10;FMjx7et6TvefdiheDO6/dwvX75R6nI7bVxCBxvAfvrc/tILF8xL+zsQj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YQ8cYAAADcAAAADwAAAAAAAAAAAAAAAACYAgAAZHJz&#10;L2Rvd25yZXYueG1sUEsFBgAAAAAEAAQA9QAAAIsDAAAAAA==&#10;" fillcolor="#f90" stroked="f"/>
                <v:oval id="Oval 31" o:spid="_x0000_s1044" style="position:absolute;left:5962;top:3576;width:369;height:3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4UsYA&#10;AADcAAAADwAAAGRycy9kb3ducmV2LnhtbESPwW7CMBBE70j8g7VI3IpTREoJGASIVlw4QHsot1W8&#10;xCnxOopNSP++rlSJ42hm3mgWq85WoqXGl44VPI8SEMS50yUXCj4/3p5eQfiArLFyTAp+yMNq2e8t&#10;MNPuzkdqT6EQEcI+QwUmhDqT0ueGLPqRq4mjd3GNxRBlU0jd4D3CbSXHSfIiLZYcFwzWtDWUX083&#10;q2DbbnZnd013X+Nbas1kf/h+38yUGg669RxEoC48wv/tvVYwSa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g4UsYAAADcAAAADwAAAAAAAAAAAAAAAACYAgAAZHJz&#10;L2Rvd25yZXYueG1sUEsFBgAAAAAEAAQA9QAAAIsDAAAAAA==&#10;" fillcolor="#7030a0" stroked="f"/>
                <v:shape id="AutoShape 33" o:spid="_x0000_s1045" type="#_x0000_t15" style="position:absolute;left:1909;top:4445;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DZfcQA&#10;AADcAAAADwAAAGRycy9kb3ducmV2LnhtbERPz2vCMBS+D/Y/hDfwNlM3J1qNMhzCvAjaotvt0Tyb&#10;bs1LaTJb/3tzGHj8+H4vVr2txYVaXzlWMBomIIgLpysuFeTZ5nkKwgdkjbVjUnAlD6vl48MCU+06&#10;3tPlEEoRQ9inqMCE0KRS+sKQRT90DXHkzq61GCJsS6lb7GK4reVLkkykxYpjg8GG1oaK38OfVSDz&#10;9dbMvk6771H2c8y712xSbj+UGjz173MQgfpwF/+7P7WC8VtcG8/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g2X3EAAAA3AAAAA8AAAAAAAAAAAAAAAAAmAIAAGRycy9k&#10;b3ducmV2LnhtbFBLBQYAAAAABAAEAPUAAACJAwAAAAA=&#10;" fillcolor="#f90" stroked="f"/>
                <v:shape id="AutoShape 34" o:spid="_x0000_s1046" type="#_x0000_t15" style="position:absolute;left:1909;top:6836;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DGTMYA&#10;AADcAAAADwAAAGRycy9kb3ducmV2LnhtbESPT2vCQBTE74V+h+UVeim6qdY/RFcpguChFBI9eHxm&#10;n9lg9m3Ibk389l1B8DjMzG+Y5bq3tbhS6yvHCj6HCQjiwumKSwWH/XYwB+EDssbaMSm4kYf16vVl&#10;ial2HWd0zUMpIoR9igpMCE0qpS8MWfRD1xBH7+xaiyHKtpS6xS7CbS1HSTKVFiuOCwYb2hgqLvmf&#10;VXCcjeTcbOrsdsr6n0u3bT7y34lS72/99wJEoD48w4/2Tiv4mo7hfiYe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DGTMYAAADcAAAADwAAAAAAAAAAAAAAAACYAgAAZHJz&#10;L2Rvd25yZXYueG1sUEsFBgAAAAAEAAQA9QAAAIsDAAAAAA==&#10;" fillcolor="#f39" stroked="f"/>
                <v:shape id="AutoShape 35" o:spid="_x0000_s1047" type="#_x0000_t15" style="position:absolute;left:1909;top:9351;width:3784;height:9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iecIA&#10;AADcAAAADwAAAGRycy9kb3ducmV2LnhtbESPT4vCMBTE7wt+h/AEb2vqKl2tRlkVQY+rgtdH8/oH&#10;m5faRFu/vREW9jjMzG+YxaozlXhQ40rLCkbDCARxanXJuYLzafc5BeE8ssbKMil4koPVsvexwETb&#10;ln/pcfS5CBB2CSoovK8TKV1akEE3tDVx8DLbGPRBNrnUDbYBbir5FUWxNFhyWCiwpk1B6fV4Nwqy&#10;scwmtzaNaEvWHA7r3eV7NlJq0O9+5iA8df4//NfeawWTOIb3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6GJ5wgAAANwAAAAPAAAAAAAAAAAAAAAAAJgCAABkcnMvZG93&#10;bnJldi54bWxQSwUGAAAAAAQABAD1AAAAhwMAAAAA&#10;" fillcolor="#c45911 [2405]" stroked="f"/>
                <v:shape id="AutoShape 37" o:spid="_x0000_s1048" type="#_x0000_t15" style="position:absolute;left:6814;top:331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9zMcA&#10;AADcAAAADwAAAGRycy9kb3ducmV2LnhtbESPT2vCQBTE7wW/w/IEL6XZNIhomlWkIOZQK1UvvT2y&#10;r/lj9m3Irpr66buFQo/DzPyGyVaDacWVeldbVvAcxSCIC6trLhWcjpunOQjnkTW2lknBNzlYLUcP&#10;Gaba3viDrgdfigBhl6KCyvsuldIVFRl0ke2Ig/dle4M+yL6UusdbgJtWJnE8kwZrDgsVdvRaUXE+&#10;XIyC5K1p7lv87Jr33ZyT8nGan/a5UpPxsH4B4Wnw/+G/dq4VTGcL+D0Tjo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4PczHAAAA3AAAAA8AAAAAAAAAAAAAAAAAmAIAAGRy&#10;cy9kb3ducmV2LnhtbFBLBQYAAAAABAAEAPUAAACMAwAAAAA=&#10;" fillcolor="#7030a0" stroked="f"/>
                <v:shape id="AutoShape 38" o:spid="_x0000_s1049" type="#_x0000_t15" style="position:absolute;left:6814;top:578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n04cUA&#10;AADcAAAADwAAAGRycy9kb3ducmV2LnhtbERPy2rCQBTdF/yH4Qrd1Yml2pI6ioqC0BJbHxV3l8w1&#10;ic3cCZnRxL93FoUuD+c9mrSmFFeqXWFZQb8XgSBOrS44U7DbLp/eQDiPrLG0TApu5GAy7jyMMNa2&#10;4W+6bnwmQgi7GBXk3lexlC7NyaDr2Yo4cCdbG/QB1pnUNTYh3JTyOYqG0mDBoSHHiuY5pb+bi1Fw&#10;SNZnXi+S42D/M/wwt69mtv+cKvXYbafvIDy1/l/8515pBS+vYX44E46AH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ThxQAAANwAAAAPAAAAAAAAAAAAAAAAAJgCAABkcnMv&#10;ZG93bnJldi54bWxQSwUGAAAAAAQABAD1AAAAigMAAAAA&#10;" fillcolor="#00b0f0" stroked="f"/>
                <v:shape id="AutoShape 39" o:spid="_x0000_s1050" type="#_x0000_t15" style="position:absolute;left:6799;top:8269;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GZ4cUA&#10;AADcAAAADwAAAGRycy9kb3ducmV2LnhtbESPQWsCMRSE7wX/Q3iCt5pVi5bVKCooPQhSrYXeHpvn&#10;bnTzsmyirv/eCEKPw8x8w0xmjS3FlWpvHCvodRMQxJnThnMFP/vV+ycIH5A1lo5JwZ08zKattwmm&#10;2t34m667kIsIYZ+igiKEKpXSZwVZ9F1XEUfv6GqLIco6l7rGW4TbUvaTZCgtGo4LBVa0LCg77y5W&#10;wTZbGrM+nBaDA242Vfln72b4q1Sn3czHIAI14T/8an9pBR+jPjzPxCMgp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ZnhxQAAANwAAAAPAAAAAAAAAAAAAAAAAJgCAABkcnMv&#10;ZG93bnJldi54bWxQSwUGAAAAAAQABAD1AAAAigMAAAAA&#10;" fillcolor="#0c9" stroked="f"/>
                <v:shape id="AutoShape 40" o:spid="_x0000_s1051" type="#_x0000_t15" style="position:absolute;left:6799;top:10664;width:3784;height:955;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40K8YA&#10;AADcAAAADwAAAGRycy9kb3ducmV2LnhtbESPQWvCQBSE7wX/w/KE3uqmWlqNboIIQim2xOjB4yP7&#10;TEKzb0N2m8R/3xUKPQ4z8w2zSUfTiJ46V1tW8DyLQBAXVtdcKjif9k9LEM4ja2wsk4IbOUiTycMG&#10;Y20HPlKf+1IECLsYFVTet7GUrqjIoJvZljh4V9sZ9EF2pdQdDgFuGjmPoldpsOawUGFLu4qK7/zH&#10;KDjgaSe/hlV2Oe4/cv3ZZ7d5nSn1OB23axCeRv8f/mu/awUvbwu4nwlHQC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40K8YAAADcAAAADwAAAAAAAAAAAAAAAACYAgAAZHJz&#10;L2Rvd25yZXYueG1sUEsFBgAAAAAEAAQA9QAAAIsDAAAAAA==&#10;" fillcolor="#06c" stroked="f"/>
                <v:shape id="Text Box 59" o:spid="_x0000_s1052" type="#_x0000_t202" style="position:absolute;left:1804;top:3105;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H6MUA&#10;AADcAAAADwAAAGRycy9kb3ducmV2LnhtbESPQYvCMBSE78L+h/AWvGnaRbRUoyyLogdB1/Wgt0fz&#10;bOs2L6WJWv+9EQSPw8x8w0xmranElRpXWlYQ9yMQxJnVJecK9n+LXgLCeWSNlWVScCcHs+lHZ4Kp&#10;tjf+pevO5yJA2KWooPC+TqV0WUEGXd/WxME72cagD7LJpW7wFuCmkl9RNJQGSw4LBdb0U1D2v7sY&#10;BTI6Jm4zX903l3MbL7fzeH1IKqW6n+33GISn1r/Dr/ZKKxiMB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8foxQAAANwAAAAPAAAAAAAAAAAAAAAAAJgCAABkcnMv&#10;ZG93bnJldi54bWxQSwUGAAAAAAQABAD1AAAAigMAAAAA&#10;" filled="f" fillcolor="#70ad47 [3209]" stroked="f">
                  <v:textbox>
                    <w:txbxContent>
                      <w:p w14:paraId="0CCC6845" w14:textId="77777777" w:rsidR="004E38BA" w:rsidRPr="00002B58" w:rsidRDefault="004E38BA" w:rsidP="00002B58">
                        <w:pPr>
                          <w:spacing w:line="240" w:lineRule="auto"/>
                          <w:jc w:val="left"/>
                          <w:rPr>
                            <w:sz w:val="18"/>
                          </w:rPr>
                        </w:pPr>
                        <w:r w:rsidRPr="00002B58">
                          <w:rPr>
                            <w:sz w:val="18"/>
                          </w:rPr>
                          <w:t>Delivered digital transformation expertise to global customers for over a decade by following industry best pract</w:t>
                        </w:r>
                        <w:r>
                          <w:rPr>
                            <w:sz w:val="18"/>
                          </w:rPr>
                          <w:t>ices to maximize ROI for client</w:t>
                        </w:r>
                      </w:p>
                    </w:txbxContent>
                  </v:textbox>
                </v:shape>
                <v:shape id="Text Box 60" o:spid="_x0000_s1053" type="#_x0000_t202" style="position:absolute;left:1804;top:5510;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ic8YA&#10;AADcAAAADwAAAGRycy9kb3ducmV2LnhtbESPT2vCQBTE70K/w/IEb7pJsRpSVynFUg+Cfw96e2Rf&#10;k9js25BdNX57VxA8DjPzG2Yya00lLtS40rKCeBCBIM6sLjlXsN/99BMQziNrrCyTghs5mE3fOhNM&#10;tb3yhi5bn4sAYZeigsL7OpXSZQUZdANbEwfvzzYGfZBNLnWD1wA3lXyPopE0WHJYKLCm74Ky/+3Z&#10;KJDRMXGr+eK2Op/a+Hc9j5eHpFKq122/PkF4av0r/GwvtILh+AMeZ8IRkN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tic8YAAADcAAAADwAAAAAAAAAAAAAAAACYAgAAZHJz&#10;L2Rvd25yZXYueG1sUEsFBgAAAAAEAAQA9QAAAIsDAAAAAA==&#10;" filled="f" fillcolor="#70ad47 [3209]" stroked="f">
                  <v:textbox>
                    <w:txbxContent>
                      <w:p w14:paraId="6DF6B0FF" w14:textId="77777777" w:rsidR="004E38BA" w:rsidRPr="00827737" w:rsidRDefault="004E38BA" w:rsidP="00827737">
                        <w:pPr>
                          <w:spacing w:line="240" w:lineRule="auto"/>
                          <w:jc w:val="left"/>
                          <w:rPr>
                            <w:sz w:val="18"/>
                          </w:rPr>
                        </w:pPr>
                        <w:r w:rsidRPr="00827737">
                          <w:rPr>
                            <w:sz w:val="18"/>
                          </w:rPr>
                          <w:t>Keen technology intelligence combined with aggressive market research to deliver solutions that achieve results with measurable value</w:t>
                        </w:r>
                      </w:p>
                      <w:p w14:paraId="2BF12AA9" w14:textId="77777777" w:rsidR="004E38BA" w:rsidRPr="00827737" w:rsidRDefault="004E38BA" w:rsidP="00827737"/>
                    </w:txbxContent>
                  </v:textbox>
                </v:shape>
                <v:shape id="Text Box 61" o:spid="_x0000_s1054" type="#_x0000_t202" style="position:absolute;left:1789;top:802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8BMUA&#10;AADcAAAADwAAAGRycy9kb3ducmV2LnhtbESPQYvCMBSE78L+h/AWvGnaRbRUoyyLogdB1/Wgt0fz&#10;bOs2L6WJWv+9EQSPw8x8w0xmranElRpXWlYQ9yMQxJnVJecK9n+LXgLCeWSNlWVScCcHs+lHZ4Kp&#10;tjf+pevO5yJA2KWooPC+TqV0WUEGXd/WxME72cagD7LJpW7wFuCmkl9RNJQGSw4LBdb0U1D2v7sY&#10;BTI6Jm4zX903l3MbL7fzeH1IKqW6n+33GISn1r/Dr/ZKKxiMhvA8E46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fwExQAAANwAAAAPAAAAAAAAAAAAAAAAAJgCAABkcnMv&#10;ZG93bnJldi54bWxQSwUGAAAAAAQABAD1AAAAigMAAAAA&#10;" filled="f" fillcolor="#70ad47 [3209]" stroked="f">
                  <v:textbox>
                    <w:txbxContent>
                      <w:p w14:paraId="054E9EDA" w14:textId="77777777" w:rsidR="004E38BA" w:rsidRPr="00997619" w:rsidRDefault="004E38BA" w:rsidP="00997619">
                        <w:pPr>
                          <w:spacing w:line="240" w:lineRule="auto"/>
                          <w:jc w:val="left"/>
                          <w:rPr>
                            <w:sz w:val="18"/>
                          </w:rPr>
                        </w:pPr>
                        <w:r w:rsidRPr="00997619">
                          <w:rPr>
                            <w:sz w:val="18"/>
                          </w:rPr>
                          <w:t>Enable access to global consulting expertise with strong local market and business knowledge</w:t>
                        </w:r>
                      </w:p>
                    </w:txbxContent>
                  </v:textbox>
                </v:shape>
                <v:shape id="Text Box 62" o:spid="_x0000_s1055" type="#_x0000_t202" style="position:absolute;left:1789;top:1041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Zn8cA&#10;AADcAAAADwAAAGRycy9kb3ducmV2LnhtbESPQWvCQBSE7wX/w/KE3uomUmqIWUXE0hwKVu2h3h7Z&#10;1yQ1+zZkNyb++26h4HGYmW+YbD2aRlypc7VlBfEsAkFcWF1zqeDz9PqUgHAeWWNjmRTcyMF6NXnI&#10;MNV24ANdj74UAcIuRQWV920qpSsqMuhmtiUO3rftDPogu1LqDocAN42cR9GLNFhzWKiwpW1FxeXY&#10;GwUyOiduv8tv+/5njN8+dvH7V9Io9TgdN0sQnkZ/D/+3c63gebGA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lWZ/HAAAA3AAAAA8AAAAAAAAAAAAAAAAAmAIAAGRy&#10;cy9kb3ducmV2LnhtbFBLBQYAAAAABAAEAPUAAACMAwAAAAA=&#10;" filled="f" fillcolor="#70ad47 [3209]" stroked="f">
                  <v:textbox>
                    <w:txbxContent>
                      <w:p w14:paraId="4DD90D73" w14:textId="77777777" w:rsidR="004E38BA" w:rsidRPr="00997619" w:rsidRDefault="004E38BA" w:rsidP="001B671F">
                        <w:pPr>
                          <w:spacing w:line="240" w:lineRule="auto"/>
                          <w:jc w:val="left"/>
                          <w:rPr>
                            <w:sz w:val="18"/>
                          </w:rPr>
                        </w:pPr>
                        <w:r w:rsidRPr="001B671F">
                          <w:rPr>
                            <w:sz w:val="18"/>
                          </w:rPr>
                          <w:t>Commercial Model that is customizable for your business needs</w:t>
                        </w:r>
                      </w:p>
                    </w:txbxContent>
                  </v:textbox>
                </v:shape>
                <v:shape id="Text Box 63" o:spid="_x0000_s1056" type="#_x0000_t202" style="position:absolute;left:6927;top:6899;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rN7cIA&#10;AADcAAAADwAAAGRycy9kb3ducmV2LnhtbERPy4rCMBTdD/gP4QruxrQiTqlGEVF0ITg+Frq7NNe2&#10;2tyUJmr9+8liwOXhvCez1lTiSY0rLSuI+xEI4szqknMFp+PqOwHhPLLGyjIpeJOD2bTzNcFU2xfv&#10;6XnwuQgh7FJUUHhfp1K6rCCDrm9r4sBdbWPQB9jkUjf4CuGmkoMoGkmDJYeGAmtaFJTdDw+jQEaX&#10;xO2Wm/fucWvj9e8y3p6TSqlet52PQXhq/Uf8795oBcOfsDacCUdAT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us3twgAAANwAAAAPAAAAAAAAAAAAAAAAAJgCAABkcnMvZG93&#10;bnJldi54bWxQSwUGAAAAAAQABAD1AAAAhwMAAAAA&#10;" filled="f" fillcolor="#70ad47 [3209]" stroked="f">
                  <v:textbox>
                    <w:txbxContent>
                      <w:p w14:paraId="7D9050EE" w14:textId="77777777" w:rsidR="004E38BA" w:rsidRPr="00997619" w:rsidRDefault="004E38BA" w:rsidP="00E00805">
                        <w:pPr>
                          <w:spacing w:line="240" w:lineRule="auto"/>
                          <w:jc w:val="right"/>
                          <w:rPr>
                            <w:sz w:val="18"/>
                          </w:rPr>
                        </w:pPr>
                        <w:r>
                          <w:rPr>
                            <w:sz w:val="18"/>
                          </w:rPr>
                          <w:t>Services that are designed to optimize applications for improved performance and overall efficiency</w:t>
                        </w:r>
                      </w:p>
                      <w:p w14:paraId="247DA96F" w14:textId="77777777" w:rsidR="004E38BA" w:rsidRPr="00997619" w:rsidRDefault="004E38BA" w:rsidP="00975DAF">
                        <w:pPr>
                          <w:spacing w:line="240" w:lineRule="auto"/>
                          <w:jc w:val="right"/>
                          <w:rPr>
                            <w:sz w:val="18"/>
                          </w:rPr>
                        </w:pPr>
                      </w:p>
                    </w:txbxContent>
                  </v:textbox>
                </v:shape>
                <v:shape id="Text Box 64" o:spid="_x0000_s1057" type="#_x0000_t202" style="position:absolute;left:6577;top:4400;width:40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ZodsYA&#10;AADcAAAADwAAAGRycy9kb3ducmV2LnhtbESPQWvCQBSE70L/w/IKvekmIm2MrlJEqYeCGj3o7ZF9&#10;TdJm34bsqvHfu0LB4zAz3zDTeWdqcaHWVZYVxIMIBHFudcWFgsN+1U9AOI+ssbZMCm7kYD576U0x&#10;1fbKO7pkvhABwi5FBaX3TSqly0sy6Aa2IQ7ej20N+iDbQuoWrwFuajmMondpsOKwUGJDi5Lyv+xs&#10;FMjolLjNcn3bnH+7+Gu7jL+PSa3U22v3OQHhqfPP8H97rRWMPsbwOBOOgJ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ZodsYAAADcAAAADwAAAAAAAAAAAAAAAACYAgAAZHJz&#10;L2Rvd25yZXYueG1sUEsFBgAAAAAEAAQA9QAAAIsDAAAAAA==&#10;" filled="f" fillcolor="#70ad47 [3209]" stroked="f">
                  <v:textbox>
                    <w:txbxContent>
                      <w:p w14:paraId="52F15B5E" w14:textId="77777777" w:rsidR="004E38BA" w:rsidRPr="00A947A1" w:rsidRDefault="004E38BA" w:rsidP="00975DAF">
                        <w:pPr>
                          <w:spacing w:line="240" w:lineRule="auto"/>
                          <w:jc w:val="right"/>
                          <w:rPr>
                            <w:sz w:val="18"/>
                          </w:rPr>
                        </w:pPr>
                        <w:r w:rsidRPr="00A947A1">
                          <w:rPr>
                            <w:sz w:val="18"/>
                          </w:rPr>
                          <w:t>1,000,000 plus man-hours of expertise in technology frameworks spanning Microsoft, Open Source, mobility platforms and other proprietary IT technology</w:t>
                        </w:r>
                      </w:p>
                      <w:p w14:paraId="104B0C2E" w14:textId="77777777" w:rsidR="004E38BA" w:rsidRPr="00A947A1" w:rsidRDefault="004E38BA" w:rsidP="00975DAF">
                        <w:pPr>
                          <w:rPr>
                            <w:sz w:val="18"/>
                          </w:rPr>
                        </w:pPr>
                      </w:p>
                    </w:txbxContent>
                  </v:textbox>
                </v:shape>
                <v:shape id="Text Box 65" o:spid="_x0000_s1058" type="#_x0000_t202" style="position:absolute;left:6964;top:9256;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mxzMIA&#10;AADcAAAADwAAAGRycy9kb3ducmV2LnhtbERPTYvCMBC9C/6HMII3TSvLUqqxiFTWg+Dq7kFvQzO2&#10;1WZSmqj1328OCx4f73uR9aYRD+pcbVlBPI1AEBdW11wq+P3ZTBIQziNrbCyTghc5yJbDwQJTbZ98&#10;oMfRlyKEsEtRQeV9m0rpiooMuqltiQN3sZ1BH2BXSt3hM4SbRs6i6FMarDk0VNjSuqLidrwbBTI6&#10;J26fb1/7+7WPv77zeHdKGqXGo341B+Gp92/xv3urFXwkYX44E46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GbHMwgAAANwAAAAPAAAAAAAAAAAAAAAAAJgCAABkcnMvZG93&#10;bnJldi54bWxQSwUGAAAAAAQABAD1AAAAhwMAAAAA&#10;" filled="f" fillcolor="#70ad47 [3209]" stroked="f">
                  <v:textbox>
                    <w:txbxContent>
                      <w:p w14:paraId="7F235746" w14:textId="77777777" w:rsidR="004E38BA" w:rsidRPr="00E97BAC" w:rsidRDefault="004E38BA" w:rsidP="00E97BAC">
                        <w:pPr>
                          <w:spacing w:line="240" w:lineRule="auto"/>
                          <w:jc w:val="right"/>
                          <w:rPr>
                            <w:sz w:val="18"/>
                          </w:rPr>
                        </w:pPr>
                        <w:r w:rsidRPr="00E97BAC">
                          <w:rPr>
                            <w:sz w:val="18"/>
                          </w:rPr>
                          <w:t>Partners top technology vendors to bring in the latest and best services in integration, collaboration, and development</w:t>
                        </w:r>
                      </w:p>
                      <w:p w14:paraId="09D8023B" w14:textId="77777777" w:rsidR="004E38BA" w:rsidRPr="00E97BAC" w:rsidRDefault="004E38BA" w:rsidP="00E97BAC">
                        <w:pPr>
                          <w:rPr>
                            <w:sz w:val="18"/>
                          </w:rPr>
                        </w:pPr>
                      </w:p>
                    </w:txbxContent>
                  </v:textbox>
                </v:shape>
                <v:shape id="Text Box 66" o:spid="_x0000_s1059" type="#_x0000_t202" style="position:absolute;left:6912;top:11654;width:3671;height:1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UUV8YA&#10;AADcAAAADwAAAGRycy9kb3ducmV2LnhtbESPQWvCQBSE7wX/w/KE3uomUkqI2UgRpTkUtOrB3h7Z&#10;1yQ1+zZkVxP/fVcoeBxm5hsmW46mFVfqXWNZQTyLQBCXVjdcKTgeNi8JCOeRNbaWScGNHCzzyVOG&#10;qbYDf9F17ysRIOxSVFB736VSurImg25mO+Lg/djeoA+yr6TucQhw08p5FL1Jgw2HhRo7WtVUnvcX&#10;o0BG34nbrovb9vI7xh+7dfx5Slqlnqfj+wKEp9E/wv/tQit4TWK4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UUV8YAAADcAAAADwAAAAAAAAAAAAAAAACYAgAAZHJz&#10;L2Rvd25yZXYueG1sUEsFBgAAAAAEAAQA9QAAAIsDAAAAAA==&#10;" filled="f" fillcolor="#70ad47 [3209]" stroked="f">
                  <v:textbox>
                    <w:txbxContent>
                      <w:p w14:paraId="594FD0C2" w14:textId="77777777" w:rsidR="004E38BA" w:rsidRPr="00997619" w:rsidRDefault="004E38BA" w:rsidP="007E354A">
                        <w:pPr>
                          <w:spacing w:line="240" w:lineRule="auto"/>
                          <w:jc w:val="right"/>
                          <w:rPr>
                            <w:sz w:val="18"/>
                          </w:rPr>
                        </w:pPr>
                        <w:r w:rsidRPr="001B671F">
                          <w:rPr>
                            <w:sz w:val="18"/>
                          </w:rPr>
                          <w:t>Commercial Model that is customizable for your business needs</w:t>
                        </w:r>
                      </w:p>
                    </w:txbxContent>
                  </v:textbox>
                </v:shape>
              </v:group>
            </w:pict>
          </mc:Fallback>
        </mc:AlternateContent>
      </w:r>
      <w:r w:rsidR="00692EB8">
        <w:rPr>
          <w:b/>
        </w:rPr>
        <w:tab/>
      </w:r>
    </w:p>
    <w:p w14:paraId="76F73834" w14:textId="77777777" w:rsidR="00782E41" w:rsidRDefault="00677D55" w:rsidP="00002B58">
      <w:pPr>
        <w:tabs>
          <w:tab w:val="left" w:pos="1590"/>
        </w:tabs>
      </w:pPr>
      <w:r>
        <w:rPr>
          <w:noProof/>
        </w:rPr>
        <mc:AlternateContent>
          <mc:Choice Requires="wpg">
            <w:drawing>
              <wp:anchor distT="0" distB="0" distL="114300" distR="114300" simplePos="0" relativeHeight="251633664" behindDoc="0" locked="0" layoutInCell="1" allowOverlap="1" wp14:anchorId="7FF1881A" wp14:editId="0EB86CB3">
                <wp:simplePos x="0" y="0"/>
                <wp:positionH relativeFrom="column">
                  <wp:posOffset>273465</wp:posOffset>
                </wp:positionH>
                <wp:positionV relativeFrom="paragraph">
                  <wp:posOffset>47726</wp:posOffset>
                </wp:positionV>
                <wp:extent cx="5534660" cy="5825490"/>
                <wp:effectExtent l="0" t="0" r="0" b="3810"/>
                <wp:wrapNone/>
                <wp:docPr id="21"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5825490"/>
                          <a:chOff x="1867" y="3210"/>
                          <a:chExt cx="8716" cy="9174"/>
                        </a:xfrm>
                      </wpg:grpSpPr>
                      <wps:wsp>
                        <wps:cNvPr id="22" name="Text Box 85"/>
                        <wps:cNvSpPr txBox="1">
                          <a:spLocks noChangeArrowheads="1"/>
                        </wps:cNvSpPr>
                        <wps:spPr bwMode="auto">
                          <a:xfrm>
                            <a:off x="1868" y="321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E0DA0" w14:textId="77777777" w:rsidR="004E38BA" w:rsidRPr="00692EB8" w:rsidRDefault="004E38BA" w:rsidP="00692EB8">
                              <w:pPr>
                                <w:jc w:val="left"/>
                                <w:rPr>
                                  <w:color w:val="FFFFFF" w:themeColor="background1"/>
                                  <w:sz w:val="20"/>
                                  <w:szCs w:val="20"/>
                                  <w:lang w:val="en-AU"/>
                                </w:rPr>
                              </w:pPr>
                              <w:r w:rsidRPr="00692EB8">
                                <w:rPr>
                                  <w:color w:val="FFFFFF" w:themeColor="background1"/>
                                  <w:sz w:val="20"/>
                                  <w:szCs w:val="20"/>
                                </w:rPr>
                                <w:t>Proven Methodologies &amp; Processes</w:t>
                              </w:r>
                            </w:p>
                            <w:p w14:paraId="7D2D95F4" w14:textId="77777777" w:rsidR="004E38BA" w:rsidRPr="00692EB8" w:rsidRDefault="004E38BA" w:rsidP="00692EB8">
                              <w:pPr>
                                <w:jc w:val="left"/>
                                <w:rPr>
                                  <w:sz w:val="20"/>
                                  <w:szCs w:val="20"/>
                                </w:rPr>
                              </w:pPr>
                            </w:p>
                          </w:txbxContent>
                        </wps:txbx>
                        <wps:bodyPr rot="0" vert="horz" wrap="square" lIns="91440" tIns="45720" rIns="91440" bIns="45720" anchor="t" anchorCtr="0" upright="1">
                          <a:noAutofit/>
                        </wps:bodyPr>
                      </wps:wsp>
                      <wps:wsp>
                        <wps:cNvPr id="23" name="Text Box 86"/>
                        <wps:cNvSpPr txBox="1">
                          <a:spLocks noChangeArrowheads="1"/>
                        </wps:cNvSpPr>
                        <wps:spPr bwMode="auto">
                          <a:xfrm>
                            <a:off x="1868" y="5709"/>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F818A1" w14:textId="77777777" w:rsidR="004E38BA" w:rsidRPr="0013602A" w:rsidRDefault="004E38BA" w:rsidP="0013602A">
                              <w:pPr>
                                <w:spacing w:line="240" w:lineRule="auto"/>
                                <w:rPr>
                                  <w:color w:val="FFFFFF" w:themeColor="background1"/>
                                  <w:sz w:val="20"/>
                                  <w:szCs w:val="20"/>
                                </w:rPr>
                              </w:pPr>
                              <w:r w:rsidRPr="0013602A">
                                <w:rPr>
                                  <w:color w:val="FFFFFF" w:themeColor="background1"/>
                                  <w:sz w:val="20"/>
                                  <w:szCs w:val="20"/>
                                </w:rPr>
                                <w:t>Investment in R &amp; D</w:t>
                              </w:r>
                            </w:p>
                          </w:txbxContent>
                        </wps:txbx>
                        <wps:bodyPr rot="0" vert="horz" wrap="square" lIns="91440" tIns="45720" rIns="91440" bIns="45720" anchor="t" anchorCtr="0" upright="1">
                          <a:noAutofit/>
                        </wps:bodyPr>
                      </wps:wsp>
                      <wps:wsp>
                        <wps:cNvPr id="24" name="Text Box 87"/>
                        <wps:cNvSpPr txBox="1">
                          <a:spLocks noChangeArrowheads="1"/>
                        </wps:cNvSpPr>
                        <wps:spPr bwMode="auto">
                          <a:xfrm>
                            <a:off x="1882" y="7975"/>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373DF" w14:textId="77777777" w:rsidR="004E38BA" w:rsidRPr="00692EB8" w:rsidRDefault="004E38BA" w:rsidP="00A73680">
                              <w:pPr>
                                <w:jc w:val="left"/>
                                <w:rPr>
                                  <w:sz w:val="20"/>
                                  <w:szCs w:val="20"/>
                                </w:rPr>
                              </w:pPr>
                              <w:r w:rsidRPr="0013602A">
                                <w:rPr>
                                  <w:color w:val="FFFFFF" w:themeColor="background1"/>
                                  <w:sz w:val="20"/>
                                  <w:szCs w:val="20"/>
                                </w:rPr>
                                <w:t>Strong Local Presence</w:t>
                              </w:r>
                            </w:p>
                          </w:txbxContent>
                        </wps:txbx>
                        <wps:bodyPr rot="0" vert="horz" wrap="square" lIns="91440" tIns="45720" rIns="91440" bIns="45720" anchor="t" anchorCtr="0" upright="1">
                          <a:noAutofit/>
                        </wps:bodyPr>
                      </wps:wsp>
                      <wps:wsp>
                        <wps:cNvPr id="25" name="Text Box 88"/>
                        <wps:cNvSpPr txBox="1">
                          <a:spLocks noChangeArrowheads="1"/>
                        </wps:cNvSpPr>
                        <wps:spPr bwMode="auto">
                          <a:xfrm>
                            <a:off x="1867" y="10514"/>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6F7D1B" w14:textId="77777777" w:rsidR="004E38BA" w:rsidRPr="0013602A" w:rsidRDefault="004E38BA" w:rsidP="0013602A">
                              <w:r w:rsidRPr="0013602A">
                                <w:rPr>
                                  <w:color w:val="FFFFFF" w:themeColor="background1"/>
                                  <w:sz w:val="20"/>
                                  <w:szCs w:val="20"/>
                                </w:rPr>
                                <w:t>Flexible commercial Models</w:t>
                              </w:r>
                            </w:p>
                          </w:txbxContent>
                        </wps:txbx>
                        <wps:bodyPr rot="0" vert="horz" wrap="square" lIns="91440" tIns="45720" rIns="91440" bIns="45720" anchor="t" anchorCtr="0" upright="1">
                          <a:noAutofit/>
                        </wps:bodyPr>
                      </wps:wsp>
                      <wps:wsp>
                        <wps:cNvPr id="26" name="Text Box 89"/>
                        <wps:cNvSpPr txBox="1">
                          <a:spLocks noChangeArrowheads="1"/>
                        </wps:cNvSpPr>
                        <wps:spPr bwMode="auto">
                          <a:xfrm>
                            <a:off x="6548" y="9407"/>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E7B1A" w14:textId="77777777" w:rsidR="004E38BA" w:rsidRPr="00C863F4" w:rsidRDefault="004E38BA" w:rsidP="00C863F4">
                              <w:pPr>
                                <w:jc w:val="right"/>
                              </w:pPr>
                              <w:r w:rsidRPr="00C863F4">
                                <w:rPr>
                                  <w:color w:val="FFFFFF" w:themeColor="background1"/>
                                  <w:sz w:val="20"/>
                                  <w:szCs w:val="20"/>
                                </w:rPr>
                                <w:t>Technology Associations</w:t>
                              </w:r>
                            </w:p>
                          </w:txbxContent>
                        </wps:txbx>
                        <wps:bodyPr rot="0" vert="horz" wrap="square" lIns="91440" tIns="45720" rIns="91440" bIns="45720" anchor="t" anchorCtr="0" upright="1">
                          <a:noAutofit/>
                        </wps:bodyPr>
                      </wps:wsp>
                      <wps:wsp>
                        <wps:cNvPr id="28" name="Text Box 91"/>
                        <wps:cNvSpPr txBox="1">
                          <a:spLocks noChangeArrowheads="1"/>
                        </wps:cNvSpPr>
                        <wps:spPr bwMode="auto">
                          <a:xfrm>
                            <a:off x="6548" y="4472"/>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E2B34" w14:textId="77777777" w:rsidR="004E38BA" w:rsidRPr="000D7176" w:rsidRDefault="004E38BA" w:rsidP="000D7176">
                              <w:pPr>
                                <w:jc w:val="right"/>
                              </w:pPr>
                              <w:r w:rsidRPr="000D7176">
                                <w:rPr>
                                  <w:color w:val="FFFFFF" w:themeColor="background1"/>
                                  <w:sz w:val="20"/>
                                  <w:szCs w:val="20"/>
                                </w:rPr>
                                <w:t>Software Development Experience</w:t>
                              </w:r>
                            </w:p>
                          </w:txbxContent>
                        </wps:txbx>
                        <wps:bodyPr rot="0" vert="horz" wrap="square" lIns="91440" tIns="45720" rIns="91440" bIns="45720" anchor="t" anchorCtr="0" upright="1">
                          <a:noAutofit/>
                        </wps:bodyPr>
                      </wps:wsp>
                      <wps:wsp>
                        <wps:cNvPr id="29" name="Text Box 92"/>
                        <wps:cNvSpPr txBox="1">
                          <a:spLocks noChangeArrowheads="1"/>
                        </wps:cNvSpPr>
                        <wps:spPr bwMode="auto">
                          <a:xfrm>
                            <a:off x="6548" y="11820"/>
                            <a:ext cx="4035" cy="564"/>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A5D39" w14:textId="77777777" w:rsidR="004E38BA" w:rsidRPr="00671BD0" w:rsidRDefault="004E38BA" w:rsidP="00671BD0">
                              <w:pPr>
                                <w:jc w:val="right"/>
                              </w:pPr>
                              <w:r w:rsidRPr="00671BD0">
                                <w:rPr>
                                  <w:color w:val="FFFFFF" w:themeColor="background1"/>
                                  <w:sz w:val="20"/>
                                  <w:szCs w:val="20"/>
                                </w:rPr>
                                <w:t>Offshore Development Centre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F1881A" id="Group 93" o:spid="_x0000_s1060" style="position:absolute;left:0;text-align:left;margin-left:21.55pt;margin-top:3.75pt;width:435.8pt;height:458.7pt;z-index:251633664" coordorigin="1867,3210" coordsize="8716,9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">
                <v:shape id="Text Box 85" o:spid="_x0000_s1061" type="#_x0000_t202" style="position:absolute;left:1868;top:321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zQxMUA&#10;AADbAAAADwAAAGRycy9kb3ducmV2LnhtbESPzWrDMBCE74G+g9hCb7FsH4pxo4RQUppDwU3SQ3tb&#10;rI3t1loZS/HP21eBQI7DzHzDrDaTacVAvWssK0iiGARxaXXDlYKv09syA+E8ssbWMimYycFm/bBY&#10;Ya7tyAcajr4SAcIuRwW1910upStrMugi2xEH72x7gz7IvpK6xzHATSvTOH6WBhsOCzV29FpT+Xe8&#10;GAUy/slcsdvPxeV3St4/d8nHd9Yq9fQ4bV9AeJr8PXxr77WCNIXr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NDExQAAANsAAAAPAAAAAAAAAAAAAAAAAJgCAABkcnMv&#10;ZG93bnJldi54bWxQSwUGAAAAAAQABAD1AAAAigMAAAAA&#10;" filled="f" fillcolor="#70ad47 [3209]" stroked="f">
                  <v:textbox>
                    <w:txbxContent>
                      <w:p w14:paraId="730E0DA0" w14:textId="77777777" w:rsidR="004E38BA" w:rsidRPr="00692EB8" w:rsidRDefault="004E38BA" w:rsidP="00692EB8">
                        <w:pPr>
                          <w:jc w:val="left"/>
                          <w:rPr>
                            <w:color w:val="FFFFFF" w:themeColor="background1"/>
                            <w:sz w:val="20"/>
                            <w:szCs w:val="20"/>
                            <w:lang w:val="en-AU"/>
                          </w:rPr>
                        </w:pPr>
                        <w:r w:rsidRPr="00692EB8">
                          <w:rPr>
                            <w:color w:val="FFFFFF" w:themeColor="background1"/>
                            <w:sz w:val="20"/>
                            <w:szCs w:val="20"/>
                          </w:rPr>
                          <w:t>Proven Methodologies &amp; Processes</w:t>
                        </w:r>
                      </w:p>
                      <w:p w14:paraId="7D2D95F4" w14:textId="77777777" w:rsidR="004E38BA" w:rsidRPr="00692EB8" w:rsidRDefault="004E38BA" w:rsidP="00692EB8">
                        <w:pPr>
                          <w:jc w:val="left"/>
                          <w:rPr>
                            <w:sz w:val="20"/>
                            <w:szCs w:val="20"/>
                          </w:rPr>
                        </w:pPr>
                      </w:p>
                    </w:txbxContent>
                  </v:textbox>
                </v:shape>
                <v:shape id="Text Box 86" o:spid="_x0000_s1062" type="#_x0000_t202" style="position:absolute;left:1868;top:5709;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B1X8YA&#10;AADbAAAADwAAAGRycy9kb3ducmV2LnhtbESPQWvCQBSE7wX/w/KE3ppNUig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B1X8YAAADbAAAADwAAAAAAAAAAAAAAAACYAgAAZHJz&#10;L2Rvd25yZXYueG1sUEsFBgAAAAAEAAQA9QAAAIsDAAAAAA==&#10;" filled="f" fillcolor="#70ad47 [3209]" stroked="f">
                  <v:textbox>
                    <w:txbxContent>
                      <w:p w14:paraId="6FF818A1" w14:textId="77777777" w:rsidR="004E38BA" w:rsidRPr="0013602A" w:rsidRDefault="004E38BA" w:rsidP="0013602A">
                        <w:pPr>
                          <w:spacing w:line="240" w:lineRule="auto"/>
                          <w:rPr>
                            <w:color w:val="FFFFFF" w:themeColor="background1"/>
                            <w:sz w:val="20"/>
                            <w:szCs w:val="20"/>
                          </w:rPr>
                        </w:pPr>
                        <w:r w:rsidRPr="0013602A">
                          <w:rPr>
                            <w:color w:val="FFFFFF" w:themeColor="background1"/>
                            <w:sz w:val="20"/>
                            <w:szCs w:val="20"/>
                          </w:rPr>
                          <w:t>Investment in R &amp; D</w:t>
                        </w:r>
                      </w:p>
                    </w:txbxContent>
                  </v:textbox>
                </v:shape>
                <v:shape id="Text Box 87" o:spid="_x0000_s1063" type="#_x0000_t202" style="position:absolute;left:1882;top:7975;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ntK8YA&#10;AADbAAAADwAAAGRycy9kb3ducmV2LnhtbESPQWvCQBSE7wX/w/KE3ppNQik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ntK8YAAADbAAAADwAAAAAAAAAAAAAAAACYAgAAZHJz&#10;L2Rvd25yZXYueG1sUEsFBgAAAAAEAAQA9QAAAIsDAAAAAA==&#10;" filled="f" fillcolor="#70ad47 [3209]" stroked="f">
                  <v:textbox>
                    <w:txbxContent>
                      <w:p w14:paraId="759373DF" w14:textId="77777777" w:rsidR="004E38BA" w:rsidRPr="00692EB8" w:rsidRDefault="004E38BA" w:rsidP="00A73680">
                        <w:pPr>
                          <w:jc w:val="left"/>
                          <w:rPr>
                            <w:sz w:val="20"/>
                            <w:szCs w:val="20"/>
                          </w:rPr>
                        </w:pPr>
                        <w:r w:rsidRPr="0013602A">
                          <w:rPr>
                            <w:color w:val="FFFFFF" w:themeColor="background1"/>
                            <w:sz w:val="20"/>
                            <w:szCs w:val="20"/>
                          </w:rPr>
                          <w:t>Strong Local Presence</w:t>
                        </w:r>
                      </w:p>
                    </w:txbxContent>
                  </v:textbox>
                </v:shape>
                <v:shape id="Text Box 88" o:spid="_x0000_s1064" type="#_x0000_t202" style="position:absolute;left:1867;top:10514;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VIsMYA&#10;AADbAAAADwAAAGRycy9kb3ducmV2LnhtbESPQWvCQBSE7wX/w/KE3ppNAi0hukqRSD0UUtMe6u2R&#10;fSax2bchu2r8992C0OMwM98wy/VkenGh0XWWFSRRDIK4trrjRsHX5/YpA+E8ssbeMim4kYP1avaw&#10;xFzbK+/pUvlGBAi7HBW03g+5lK5uyaCL7EAcvKMdDfogx0bqEa8BbnqZxvGLNNhxWGhxoE1L9U91&#10;NgpkfMhcWexu5fk0JW8fRfL+nfVKPc6n1wUIT5P/D9/bO60gfYa/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VIsMYAAADbAAAADwAAAAAAAAAAAAAAAACYAgAAZHJz&#10;L2Rvd25yZXYueG1sUEsFBgAAAAAEAAQA9QAAAIsDAAAAAA==&#10;" filled="f" fillcolor="#70ad47 [3209]" stroked="f">
                  <v:textbox>
                    <w:txbxContent>
                      <w:p w14:paraId="556F7D1B" w14:textId="77777777" w:rsidR="004E38BA" w:rsidRPr="0013602A" w:rsidRDefault="004E38BA" w:rsidP="0013602A">
                        <w:r w:rsidRPr="0013602A">
                          <w:rPr>
                            <w:color w:val="FFFFFF" w:themeColor="background1"/>
                            <w:sz w:val="20"/>
                            <w:szCs w:val="20"/>
                          </w:rPr>
                          <w:t>Flexible commercial Models</w:t>
                        </w:r>
                      </w:p>
                    </w:txbxContent>
                  </v:textbox>
                </v:shape>
                <v:shape id="Text Box 89" o:spid="_x0000_s1065" type="#_x0000_t202" style="position:absolute;left:6548;top:9407;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Wx8MA&#10;AADbAAAADwAAAGRycy9kb3ducmV2LnhtbESPQYvCMBSE7wv+h/AEb2taD1KqUUQUPQi66kFvj+bZ&#10;VpuX0kSt/94sCB6HmfmGGU9bU4kHNa60rCDuRyCIM6tLzhUcD8vfBITzyBory6TgRQ6mk87PGFNt&#10;n/xHj73PRYCwS1FB4X2dSumyggy6vq2Jg3exjUEfZJNL3eAzwE0lB1E0lAZLDgsF1jQvKLvt70aB&#10;jM6J2y7Wr+392sar3SLenJJKqV63nY1AeGr9N/xpr7WCwRD+v4QfIC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fWx8MAAADbAAAADwAAAAAAAAAAAAAAAACYAgAAZHJzL2Rv&#10;d25yZXYueG1sUEsFBgAAAAAEAAQA9QAAAIgDAAAAAA==&#10;" filled="f" fillcolor="#70ad47 [3209]" stroked="f">
                  <v:textbox>
                    <w:txbxContent>
                      <w:p w14:paraId="1CFE7B1A" w14:textId="77777777" w:rsidR="004E38BA" w:rsidRPr="00C863F4" w:rsidRDefault="004E38BA" w:rsidP="00C863F4">
                        <w:pPr>
                          <w:jc w:val="right"/>
                        </w:pPr>
                        <w:r w:rsidRPr="00C863F4">
                          <w:rPr>
                            <w:color w:val="FFFFFF" w:themeColor="background1"/>
                            <w:sz w:val="20"/>
                            <w:szCs w:val="20"/>
                          </w:rPr>
                          <w:t>Technology Associations</w:t>
                        </w:r>
                      </w:p>
                    </w:txbxContent>
                  </v:textbox>
                </v:shape>
                <v:shape id="Text Box 91" o:spid="_x0000_s1066" type="#_x0000_t202" style="position:absolute;left:6548;top:4472;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nLr8A&#10;AADbAAAADwAAAGRycy9kb3ducmV2LnhtbERPy6rCMBDdX/AfwgjurmldSKlGEVF0Ifhc6G5oxrba&#10;TEoTtf69WQguD+c9nramEk9qXGlZQdyPQBBnVpecKzgdl/8JCOeRNVaWScGbHEwnnb8xptq+eE/P&#10;g89FCGGXooLC+zqV0mUFGXR9WxMH7mobgz7AJpe6wVcIN5UcRNFQGiw5NBRY07yg7H54GAUyuiRu&#10;u1i/t49bG692i3hzTiqlet12NgLhqfU/8de91goGYWz4En6An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OcuvwAAANsAAAAPAAAAAAAAAAAAAAAAAJgCAABkcnMvZG93bnJl&#10;di54bWxQSwUGAAAAAAQABAD1AAAAhAMAAAAA&#10;" filled="f" fillcolor="#70ad47 [3209]" stroked="f">
                  <v:textbox>
                    <w:txbxContent>
                      <w:p w14:paraId="547E2B34" w14:textId="77777777" w:rsidR="004E38BA" w:rsidRPr="000D7176" w:rsidRDefault="004E38BA" w:rsidP="000D7176">
                        <w:pPr>
                          <w:jc w:val="right"/>
                        </w:pPr>
                        <w:r w:rsidRPr="000D7176">
                          <w:rPr>
                            <w:color w:val="FFFFFF" w:themeColor="background1"/>
                            <w:sz w:val="20"/>
                            <w:szCs w:val="20"/>
                          </w:rPr>
                          <w:t>Software Development Experience</w:t>
                        </w:r>
                      </w:p>
                    </w:txbxContent>
                  </v:textbox>
                </v:shape>
                <v:shape id="Text Box 92" o:spid="_x0000_s1067" type="#_x0000_t202" style="position:absolute;left:6548;top:11820;width:4035;height: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hCtcUA&#10;AADbAAAADwAAAGRycy9kb3ducmV2LnhtbESPQWvCQBSE7wX/w/IEb3WTHEqauopIpB6E2NSDvT2y&#10;r0lq9m3Irhr/vVso9DjMzDfMYjWaTlxpcK1lBfE8AkFcWd1yreD4uX1OQTiPrLGzTAru5GC1nDwt&#10;MNP2xh90LX0tAoRdhgoa7/tMSlc1ZNDNbU8cvG87GPRBDrXUA94C3HQyiaIXabDlsNBgT5uGqnN5&#10;MQpk9JW6It/di8vPGL8f8nh/SjulZtNx/QbC0+j/w3/tnVaQvMLvl/AD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2EK1xQAAANsAAAAPAAAAAAAAAAAAAAAAAJgCAABkcnMv&#10;ZG93bnJldi54bWxQSwUGAAAAAAQABAD1AAAAigMAAAAA&#10;" filled="f" fillcolor="#70ad47 [3209]" stroked="f">
                  <v:textbox>
                    <w:txbxContent>
                      <w:p w14:paraId="128A5D39" w14:textId="77777777" w:rsidR="004E38BA" w:rsidRPr="00671BD0" w:rsidRDefault="004E38BA" w:rsidP="00671BD0">
                        <w:pPr>
                          <w:jc w:val="right"/>
                        </w:pPr>
                        <w:r w:rsidRPr="00671BD0">
                          <w:rPr>
                            <w:color w:val="FFFFFF" w:themeColor="background1"/>
                            <w:sz w:val="20"/>
                            <w:szCs w:val="20"/>
                          </w:rPr>
                          <w:t>Offshore Development Centre</w:t>
                        </w:r>
                      </w:p>
                    </w:txbxContent>
                  </v:textbox>
                </v:shape>
              </v:group>
            </w:pict>
          </mc:Fallback>
        </mc:AlternateContent>
      </w:r>
      <w:r w:rsidR="00002B58">
        <w:tab/>
      </w:r>
    </w:p>
    <w:p w14:paraId="053422A6" w14:textId="77777777" w:rsidR="002750A9" w:rsidRDefault="00E00805">
      <w:pPr>
        <w:spacing w:after="160" w:line="259" w:lineRule="auto"/>
        <w:jc w:val="left"/>
      </w:pPr>
      <w:r>
        <w:rPr>
          <w:noProof/>
        </w:rPr>
        <mc:AlternateContent>
          <mc:Choice Requires="wps">
            <w:drawing>
              <wp:anchor distT="0" distB="0" distL="114300" distR="114300" simplePos="0" relativeHeight="251706368" behindDoc="0" locked="0" layoutInCell="1" allowOverlap="1" wp14:anchorId="32525408" wp14:editId="542EC307">
                <wp:simplePos x="0" y="0"/>
                <wp:positionH relativeFrom="margin">
                  <wp:posOffset>3245330</wp:posOffset>
                </wp:positionH>
                <wp:positionV relativeFrom="paragraph">
                  <wp:posOffset>2166964</wp:posOffset>
                </wp:positionV>
                <wp:extent cx="2562225" cy="358140"/>
                <wp:effectExtent l="0" t="0" r="0" b="3810"/>
                <wp:wrapNone/>
                <wp:docPr id="1"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358140"/>
                        </a:xfrm>
                        <a:prstGeom prst="rect">
                          <a:avLst/>
                        </a:prstGeom>
                        <a:noFill/>
                        <a:ln>
                          <a:noFill/>
                        </a:ln>
                        <a:extLst>
                          <a:ext uri="{909E8E84-426E-40DD-AFC4-6F175D3DCCD1}">
                            <a14:hiddenFill xmlns:a14="http://schemas.microsoft.com/office/drawing/2010/main">
                              <a:solidFill>
                                <a:schemeClr val="accent6">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63F57" w14:textId="77777777" w:rsidR="004E38BA" w:rsidRPr="005D2C95" w:rsidRDefault="004E38BA" w:rsidP="00E00805">
                            <w:pPr>
                              <w:jc w:val="right"/>
                            </w:pPr>
                            <w:r>
                              <w:rPr>
                                <w:color w:val="FFFFFF" w:themeColor="background1"/>
                                <w:sz w:val="20"/>
                                <w:szCs w:val="20"/>
                              </w:rPr>
                              <w:t>Quality Assurance &amp; Testing</w:t>
                            </w:r>
                          </w:p>
                          <w:p w14:paraId="34B8C6AC" w14:textId="77777777" w:rsidR="004E38BA" w:rsidRDefault="004E38BA" w:rsidP="00E00805"/>
                        </w:txbxContent>
                      </wps:txbx>
                      <wps:bodyPr rot="0" vert="horz" wrap="square" lIns="91440" tIns="45720" rIns="91440" bIns="45720" anchor="t" anchorCtr="0" upright="1">
                        <a:noAutofit/>
                      </wps:bodyPr>
                    </wps:wsp>
                  </a:graphicData>
                </a:graphic>
              </wp:anchor>
            </w:drawing>
          </mc:Choice>
          <mc:Fallback>
            <w:pict>
              <v:shape w14:anchorId="32525408" id="Text Box 90" o:spid="_x0000_s1068" type="#_x0000_t202" style="position:absolute;margin-left:255.55pt;margin-top:170.65pt;width:201.75pt;height:28.2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" filled="f" fillcolor="#70ad47 [3209]" stroked="f">
                <v:textbox>
                  <w:txbxContent>
                    <w:p w14:paraId="32063F57" w14:textId="77777777" w:rsidR="004E38BA" w:rsidRPr="005D2C95" w:rsidRDefault="004E38BA" w:rsidP="00E00805">
                      <w:pPr>
                        <w:jc w:val="right"/>
                      </w:pPr>
                      <w:r>
                        <w:rPr>
                          <w:color w:val="FFFFFF" w:themeColor="background1"/>
                          <w:sz w:val="20"/>
                          <w:szCs w:val="20"/>
                        </w:rPr>
                        <w:t>Quality Assurance &amp; Testing</w:t>
                      </w:r>
                    </w:p>
                    <w:p w14:paraId="34B8C6AC" w14:textId="77777777" w:rsidR="004E38BA" w:rsidRDefault="004E38BA" w:rsidP="00E00805"/>
                  </w:txbxContent>
                </v:textbox>
                <w10:wrap anchorx="margin"/>
              </v:shape>
            </w:pict>
          </mc:Fallback>
        </mc:AlternateContent>
      </w:r>
      <w:r w:rsidR="002750A9">
        <w:br w:type="page"/>
      </w:r>
    </w:p>
    <w:p w14:paraId="3C21E23E" w14:textId="77777777" w:rsidR="00782E41" w:rsidRDefault="003077FB" w:rsidP="00416199">
      <w:pPr>
        <w:pStyle w:val="Heading2"/>
      </w:pPr>
      <w:bookmarkStart w:id="7" w:name="_Toc514867287"/>
      <w:proofErr w:type="spellStart"/>
      <w:r>
        <w:lastRenderedPageBreak/>
        <w:t>Verbat’s</w:t>
      </w:r>
      <w:proofErr w:type="spellEnd"/>
      <w:r>
        <w:t xml:space="preserve"> </w:t>
      </w:r>
      <w:r w:rsidR="00851BBF">
        <w:t xml:space="preserve">Technology &amp; </w:t>
      </w:r>
      <w:r w:rsidR="009C61A3">
        <w:t>Services</w:t>
      </w:r>
      <w:bookmarkEnd w:id="7"/>
    </w:p>
    <w:p w14:paraId="7AF1373E" w14:textId="77777777" w:rsidR="00A810C8" w:rsidRDefault="004137F8" w:rsidP="004137F8">
      <w:pPr>
        <w:spacing w:after="160" w:line="259" w:lineRule="auto"/>
        <w:jc w:val="center"/>
      </w:pPr>
      <w:r>
        <w:rPr>
          <w:noProof/>
        </w:rPr>
        <w:drawing>
          <wp:anchor distT="0" distB="0" distL="114300" distR="114300" simplePos="0" relativeHeight="251717632" behindDoc="0" locked="0" layoutInCell="1" allowOverlap="1" wp14:anchorId="7BFE7DB1" wp14:editId="20FCBFA2">
            <wp:simplePos x="0" y="0"/>
            <wp:positionH relativeFrom="margin">
              <wp:align>right</wp:align>
            </wp:positionH>
            <wp:positionV relativeFrom="paragraph">
              <wp:posOffset>10160</wp:posOffset>
            </wp:positionV>
            <wp:extent cx="5732145" cy="4412615"/>
            <wp:effectExtent l="0" t="0" r="1905" b="0"/>
            <wp:wrapThrough wrapText="bothSides">
              <wp:wrapPolygon edited="0">
                <wp:start x="10193" y="187"/>
                <wp:lineTo x="9619" y="466"/>
                <wp:lineTo x="8040" y="1585"/>
                <wp:lineTo x="7681" y="2611"/>
                <wp:lineTo x="7322" y="3357"/>
                <wp:lineTo x="7107" y="4849"/>
                <wp:lineTo x="7250" y="6341"/>
                <wp:lineTo x="790" y="7740"/>
                <wp:lineTo x="0" y="8393"/>
                <wp:lineTo x="0" y="10164"/>
                <wp:lineTo x="215" y="11190"/>
                <wp:lineTo x="4522" y="12309"/>
                <wp:lineTo x="5815" y="12309"/>
                <wp:lineTo x="3230" y="13801"/>
                <wp:lineTo x="2800" y="14174"/>
                <wp:lineTo x="2369" y="15013"/>
                <wp:lineTo x="2369" y="15480"/>
                <wp:lineTo x="2728" y="17065"/>
                <wp:lineTo x="6676" y="18464"/>
                <wp:lineTo x="6748" y="20049"/>
                <wp:lineTo x="7753" y="21168"/>
                <wp:lineTo x="8040" y="21354"/>
                <wp:lineTo x="8758" y="21354"/>
                <wp:lineTo x="13711" y="21168"/>
                <wp:lineTo x="15290" y="20795"/>
                <wp:lineTo x="15290" y="18557"/>
                <wp:lineTo x="16439" y="18277"/>
                <wp:lineTo x="19310" y="17251"/>
                <wp:lineTo x="19310" y="16785"/>
                <wp:lineTo x="19597" y="15293"/>
                <wp:lineTo x="19167" y="14267"/>
                <wp:lineTo x="19023" y="13801"/>
                <wp:lineTo x="18233" y="13335"/>
                <wp:lineTo x="16295" y="12309"/>
                <wp:lineTo x="18162" y="12309"/>
                <wp:lineTo x="21464" y="11377"/>
                <wp:lineTo x="21535" y="10258"/>
                <wp:lineTo x="21535" y="8299"/>
                <wp:lineTo x="20387" y="7926"/>
                <wp:lineTo x="17372" y="7833"/>
                <wp:lineTo x="15218" y="6341"/>
                <wp:lineTo x="15290" y="4756"/>
                <wp:lineTo x="14859" y="4103"/>
                <wp:lineTo x="14285" y="3357"/>
                <wp:lineTo x="13639" y="1958"/>
                <wp:lineTo x="13567" y="1585"/>
                <wp:lineTo x="11988" y="466"/>
                <wp:lineTo x="11414" y="187"/>
                <wp:lineTo x="10193" y="187"/>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pt26.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412615"/>
                    </a:xfrm>
                    <a:prstGeom prst="rect">
                      <a:avLst/>
                    </a:prstGeom>
                  </pic:spPr>
                </pic:pic>
              </a:graphicData>
            </a:graphic>
          </wp:anchor>
        </w:drawing>
      </w:r>
    </w:p>
    <w:p w14:paraId="12E133BF" w14:textId="77777777" w:rsidR="00E00805" w:rsidRDefault="004A147B">
      <w:pPr>
        <w:spacing w:after="160" w:line="259" w:lineRule="auto"/>
        <w:jc w:val="left"/>
      </w:pPr>
      <w:r w:rsidRPr="004A147B">
        <w:rPr>
          <w:noProof/>
        </w:rPr>
        <mc:AlternateContent>
          <mc:Choice Requires="wps">
            <w:drawing>
              <wp:anchor distT="0" distB="0" distL="114300" distR="114300" simplePos="0" relativeHeight="251731968" behindDoc="0" locked="0" layoutInCell="1" allowOverlap="1" wp14:anchorId="57986CAD" wp14:editId="1B506665">
                <wp:simplePos x="0" y="0"/>
                <wp:positionH relativeFrom="margin">
                  <wp:align>center</wp:align>
                </wp:positionH>
                <wp:positionV relativeFrom="paragraph">
                  <wp:posOffset>312420</wp:posOffset>
                </wp:positionV>
                <wp:extent cx="1493949" cy="823302"/>
                <wp:effectExtent l="0" t="0" r="0" b="0"/>
                <wp:wrapThrough wrapText="bothSides">
                  <wp:wrapPolygon edited="0">
                    <wp:start x="0" y="0"/>
                    <wp:lineTo x="0" y="21600"/>
                    <wp:lineTo x="21600" y="21600"/>
                    <wp:lineTo x="21600" y="0"/>
                  </wp:wrapPolygon>
                </wp:wrapThrough>
                <wp:docPr id="36" name="TextBox 4"/>
                <wp:cNvGraphicFramePr/>
                <a:graphic xmlns:a="http://schemas.openxmlformats.org/drawingml/2006/main">
                  <a:graphicData uri="http://schemas.microsoft.com/office/word/2010/wordprocessingShape">
                    <wps:wsp>
                      <wps:cNvSpPr txBox="1"/>
                      <wps:spPr>
                        <a:xfrm>
                          <a:off x="0" y="0"/>
                          <a:ext cx="1493949" cy="823302"/>
                        </a:xfrm>
                        <a:prstGeom prst="rect">
                          <a:avLst/>
                        </a:prstGeom>
                        <a:noFill/>
                      </wps:spPr>
                      <wps:txbx>
                        <w:txbxContent>
                          <w:p w14:paraId="394BC40E" w14:textId="77777777" w:rsidR="004E38BA" w:rsidRPr="004A147B" w:rsidRDefault="004E38B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wps:txbx>
                      <wps:bodyPr wrap="square" rtlCol="0">
                        <a:spAutoFit/>
                      </wps:bodyPr>
                    </wps:wsp>
                  </a:graphicData>
                </a:graphic>
              </wp:anchor>
            </w:drawing>
          </mc:Choice>
          <mc:Fallback>
            <w:pict>
              <v:shape w14:anchorId="57986CAD" id="TextBox 4" o:spid="_x0000_s1069" type="#_x0000_t202" style="position:absolute;margin-left:0;margin-top:24.6pt;width:117.65pt;height:64.85pt;z-index:251731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" filled="f" stroked="f">
                <v:textbox style="mso-fit-shape-to-text:t">
                  <w:txbxContent>
                    <w:p w14:paraId="394BC40E" w14:textId="77777777" w:rsidR="004E38BA" w:rsidRPr="004A147B" w:rsidRDefault="004E38BA" w:rsidP="004A147B">
                      <w:pPr>
                        <w:pStyle w:val="NormalWeb"/>
                        <w:spacing w:before="0" w:beforeAutospacing="0" w:after="0" w:afterAutospacing="0" w:line="380" w:lineRule="exact"/>
                        <w:jc w:val="center"/>
                        <w:rPr>
                          <w:rFonts w:ascii="Open Sans" w:hAnsi="Open Sans" w:cs="Open Sans"/>
                          <w:sz w:val="18"/>
                        </w:rPr>
                      </w:pPr>
                      <w:r w:rsidRPr="004A147B">
                        <w:rPr>
                          <w:rFonts w:ascii="Open Sans" w:hAnsi="Open Sans" w:cs="Open Sans"/>
                          <w:bCs/>
                          <w:color w:val="171717" w:themeColor="background2" w:themeShade="1A"/>
                          <w:kern w:val="24"/>
                          <w:szCs w:val="36"/>
                        </w:rPr>
                        <w:t>Technology</w:t>
                      </w:r>
                      <w:r w:rsidRPr="004A147B">
                        <w:rPr>
                          <w:rFonts w:ascii="Open Sans" w:hAnsi="Open Sans" w:cs="Open Sans"/>
                          <w:bCs/>
                          <w:color w:val="171717" w:themeColor="background2" w:themeShade="1A"/>
                          <w:kern w:val="24"/>
                          <w:szCs w:val="36"/>
                        </w:rPr>
                        <w:br/>
                        <w:t>&amp;</w:t>
                      </w:r>
                      <w:r w:rsidRPr="004A147B">
                        <w:rPr>
                          <w:rFonts w:ascii="Open Sans" w:hAnsi="Open Sans" w:cs="Open Sans"/>
                          <w:bCs/>
                          <w:color w:val="171717" w:themeColor="background2" w:themeShade="1A"/>
                          <w:kern w:val="24"/>
                          <w:szCs w:val="36"/>
                        </w:rPr>
                        <w:br/>
                        <w:t>Services</w:t>
                      </w:r>
                    </w:p>
                  </w:txbxContent>
                </v:textbox>
                <w10:wrap type="through" anchorx="margin"/>
              </v:shape>
            </w:pict>
          </mc:Fallback>
        </mc:AlternateContent>
      </w:r>
      <w:r w:rsidR="00217CF1" w:rsidRPr="00217CF1">
        <w:rPr>
          <w:noProof/>
        </w:rPr>
        <mc:AlternateContent>
          <mc:Choice Requires="wps">
            <w:drawing>
              <wp:anchor distT="0" distB="0" distL="114300" distR="114300" simplePos="0" relativeHeight="251727872" behindDoc="0" locked="0" layoutInCell="1" allowOverlap="1" wp14:anchorId="1E824F29" wp14:editId="76750189">
                <wp:simplePos x="0" y="0"/>
                <wp:positionH relativeFrom="column">
                  <wp:posOffset>4248150</wp:posOffset>
                </wp:positionH>
                <wp:positionV relativeFrom="paragraph">
                  <wp:posOffset>3388995</wp:posOffset>
                </wp:positionV>
                <wp:extent cx="1228725" cy="492125"/>
                <wp:effectExtent l="0" t="0" r="0" b="0"/>
                <wp:wrapThrough wrapText="bothSides">
                  <wp:wrapPolygon edited="0">
                    <wp:start x="0" y="0"/>
                    <wp:lineTo x="0" y="21600"/>
                    <wp:lineTo x="21600" y="21600"/>
                    <wp:lineTo x="21600" y="0"/>
                  </wp:wrapPolygon>
                </wp:wrapThrough>
                <wp:docPr id="34" name="TextBox 10"/>
                <wp:cNvGraphicFramePr/>
                <a:graphic xmlns:a="http://schemas.openxmlformats.org/drawingml/2006/main">
                  <a:graphicData uri="http://schemas.microsoft.com/office/word/2010/wordprocessingShape">
                    <wps:wsp>
                      <wps:cNvSpPr txBox="1"/>
                      <wps:spPr>
                        <a:xfrm>
                          <a:off x="0" y="0"/>
                          <a:ext cx="1228725" cy="492125"/>
                        </a:xfrm>
                        <a:prstGeom prst="rect">
                          <a:avLst/>
                        </a:prstGeom>
                        <a:noFill/>
                      </wps:spPr>
                      <wps:txbx>
                        <w:txbxContent>
                          <w:p w14:paraId="4E28B5E0" w14:textId="77777777" w:rsidR="004E38BA" w:rsidRPr="00217CF1" w:rsidRDefault="004E38B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wps:txbx>
                      <wps:bodyPr wrap="square" rtlCol="0">
                        <a:spAutoFit/>
                      </wps:bodyPr>
                    </wps:wsp>
                  </a:graphicData>
                </a:graphic>
                <wp14:sizeRelH relativeFrom="margin">
                  <wp14:pctWidth>0</wp14:pctWidth>
                </wp14:sizeRelH>
              </wp:anchor>
            </w:drawing>
          </mc:Choice>
          <mc:Fallback>
            <w:pict>
              <v:shape w14:anchorId="1E824F29" id="TextBox 10" o:spid="_x0000_s1070" type="#_x0000_t202" style="position:absolute;margin-left:334.5pt;margin-top:266.85pt;width:96.75pt;height:38.7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" filled="f" stroked="f">
                <v:textbox style="mso-fit-shape-to-text:t">
                  <w:txbxContent>
                    <w:p w14:paraId="4E28B5E0" w14:textId="77777777" w:rsidR="004E38BA" w:rsidRPr="00217CF1" w:rsidRDefault="004E38BA" w:rsidP="00217CF1">
                      <w:pPr>
                        <w:pStyle w:val="NormalWeb"/>
                        <w:spacing w:before="0" w:beforeAutospacing="0" w:after="0" w:afterAutospacing="0"/>
                        <w:jc w:val="center"/>
                        <w:rPr>
                          <w:rFonts w:ascii="Open Sans" w:hAnsi="Open Sans" w:cs="Open Sans"/>
                          <w:color w:val="002060"/>
                          <w:sz w:val="16"/>
                        </w:rPr>
                      </w:pPr>
                      <w:r w:rsidRPr="00217CF1">
                        <w:rPr>
                          <w:rFonts w:ascii="Open Sans" w:hAnsi="Open Sans" w:cs="Open Sans"/>
                          <w:bCs/>
                          <w:color w:val="002060"/>
                          <w:kern w:val="24"/>
                          <w:sz w:val="18"/>
                          <w:szCs w:val="26"/>
                        </w:rPr>
                        <w:t>Cloud/Traditional Hosting</w:t>
                      </w:r>
                    </w:p>
                  </w:txbxContent>
                </v:textbox>
                <w10:wrap type="through"/>
              </v:shape>
            </w:pict>
          </mc:Fallback>
        </mc:AlternateContent>
      </w:r>
      <w:r w:rsidR="00217CF1" w:rsidRPr="00217CF1">
        <w:rPr>
          <w:noProof/>
        </w:rPr>
        <mc:AlternateContent>
          <mc:Choice Requires="wps">
            <w:drawing>
              <wp:anchor distT="0" distB="0" distL="114300" distR="114300" simplePos="0" relativeHeight="251729920" behindDoc="0" locked="0" layoutInCell="1" allowOverlap="1" wp14:anchorId="58B1B5A5" wp14:editId="01C8E49A">
                <wp:simplePos x="0" y="0"/>
                <wp:positionH relativeFrom="column">
                  <wp:posOffset>4886325</wp:posOffset>
                </wp:positionH>
                <wp:positionV relativeFrom="paragraph">
                  <wp:posOffset>2112645</wp:posOffset>
                </wp:positionV>
                <wp:extent cx="1035685" cy="492443"/>
                <wp:effectExtent l="0" t="0" r="0" b="0"/>
                <wp:wrapNone/>
                <wp:docPr id="3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14:paraId="559349D7" w14:textId="77777777" w:rsidR="004E38BA" w:rsidRPr="00217CF1" w:rsidRDefault="004E38B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wps:txbx>
                      <wps:bodyPr wrap="square" rtlCol="0">
                        <a:spAutoFit/>
                      </wps:bodyPr>
                    </wps:wsp>
                  </a:graphicData>
                </a:graphic>
                <wp14:sizeRelH relativeFrom="margin">
                  <wp14:pctWidth>0</wp14:pctWidth>
                </wp14:sizeRelH>
              </wp:anchor>
            </w:drawing>
          </mc:Choice>
          <mc:Fallback>
            <w:pict>
              <v:shape w14:anchorId="58B1B5A5" id="_x0000_s1071" type="#_x0000_t202" style="position:absolute;margin-left:384.75pt;margin-top:166.35pt;width:81.55pt;height:38.8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" filled="f" stroked="f">
                <v:textbox style="mso-fit-shape-to-text:t">
                  <w:txbxContent>
                    <w:p w14:paraId="559349D7" w14:textId="77777777" w:rsidR="004E38BA" w:rsidRPr="00217CF1" w:rsidRDefault="004E38B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User Interface &amp; Design</w:t>
                      </w:r>
                    </w:p>
                  </w:txbxContent>
                </v:textbox>
              </v:shape>
            </w:pict>
          </mc:Fallback>
        </mc:AlternateContent>
      </w:r>
      <w:r w:rsidR="00217CF1" w:rsidRPr="00217CF1">
        <w:rPr>
          <w:noProof/>
        </w:rPr>
        <mc:AlternateContent>
          <mc:Choice Requires="wps">
            <w:drawing>
              <wp:anchor distT="0" distB="0" distL="114300" distR="114300" simplePos="0" relativeHeight="251725824" behindDoc="0" locked="0" layoutInCell="1" allowOverlap="1" wp14:anchorId="6F4F315B" wp14:editId="12F696EE">
                <wp:simplePos x="0" y="0"/>
                <wp:positionH relativeFrom="column">
                  <wp:posOffset>3124200</wp:posOffset>
                </wp:positionH>
                <wp:positionV relativeFrom="paragraph">
                  <wp:posOffset>4084320</wp:posOffset>
                </wp:positionV>
                <wp:extent cx="1035685" cy="492443"/>
                <wp:effectExtent l="0" t="0" r="0" b="0"/>
                <wp:wrapNone/>
                <wp:docPr id="33"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14:paraId="12687384" w14:textId="77777777" w:rsidR="004E38BA" w:rsidRPr="00217CF1" w:rsidRDefault="004E38B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wps:txbx>
                      <wps:bodyPr wrap="square" rtlCol="0">
                        <a:spAutoFit/>
                      </wps:bodyPr>
                    </wps:wsp>
                  </a:graphicData>
                </a:graphic>
                <wp14:sizeRelH relativeFrom="margin">
                  <wp14:pctWidth>0</wp14:pctWidth>
                </wp14:sizeRelH>
              </wp:anchor>
            </w:drawing>
          </mc:Choice>
          <mc:Fallback>
            <w:pict>
              <v:shape w14:anchorId="6F4F315B" id="_x0000_s1072" type="#_x0000_t202" style="position:absolute;margin-left:246pt;margin-top:321.6pt;width:81.55pt;height:38.8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" filled="f" stroked="f">
                <v:textbox style="mso-fit-shape-to-text:t">
                  <w:txbxContent>
                    <w:p w14:paraId="12687384" w14:textId="77777777" w:rsidR="004E38BA" w:rsidRPr="00217CF1" w:rsidRDefault="004E38BA" w:rsidP="00217CF1">
                      <w:pPr>
                        <w:pStyle w:val="NormalWeb"/>
                        <w:spacing w:before="0" w:beforeAutospacing="0" w:after="0" w:afterAutospacing="0"/>
                        <w:jc w:val="center"/>
                        <w:rPr>
                          <w:rFonts w:ascii="Open Sans" w:hAnsi="Open Sans" w:cs="Open Sans"/>
                          <w:color w:val="0070C0"/>
                          <w:sz w:val="16"/>
                        </w:rPr>
                      </w:pPr>
                      <w:r w:rsidRPr="00217CF1">
                        <w:rPr>
                          <w:rFonts w:ascii="Open Sans" w:hAnsi="Open Sans" w:cs="Open Sans"/>
                          <w:bCs/>
                          <w:color w:val="0070C0"/>
                          <w:kern w:val="24"/>
                          <w:sz w:val="18"/>
                          <w:szCs w:val="26"/>
                        </w:rPr>
                        <w:t>Digital Marketing</w:t>
                      </w:r>
                    </w:p>
                  </w:txbxContent>
                </v:textbox>
              </v:shape>
            </w:pict>
          </mc:Fallback>
        </mc:AlternateContent>
      </w:r>
      <w:r w:rsidR="00217CF1" w:rsidRPr="00217CF1">
        <w:rPr>
          <w:noProof/>
        </w:rPr>
        <mc:AlternateContent>
          <mc:Choice Requires="wps">
            <w:drawing>
              <wp:anchor distT="0" distB="0" distL="114300" distR="114300" simplePos="0" relativeHeight="251723776" behindDoc="0" locked="0" layoutInCell="1" allowOverlap="1" wp14:anchorId="52E35100" wp14:editId="1908D7AC">
                <wp:simplePos x="0" y="0"/>
                <wp:positionH relativeFrom="column">
                  <wp:posOffset>1704975</wp:posOffset>
                </wp:positionH>
                <wp:positionV relativeFrom="paragraph">
                  <wp:posOffset>4093845</wp:posOffset>
                </wp:positionV>
                <wp:extent cx="1035685" cy="492443"/>
                <wp:effectExtent l="0" t="0" r="0" b="0"/>
                <wp:wrapNone/>
                <wp:docPr id="32"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14:paraId="2814F09D" w14:textId="77777777" w:rsidR="004E38BA" w:rsidRPr="00217CF1" w:rsidRDefault="004E38B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wps:txbx>
                      <wps:bodyPr wrap="square" rtlCol="0">
                        <a:spAutoFit/>
                      </wps:bodyPr>
                    </wps:wsp>
                  </a:graphicData>
                </a:graphic>
                <wp14:sizeRelH relativeFrom="margin">
                  <wp14:pctWidth>0</wp14:pctWidth>
                </wp14:sizeRelH>
              </wp:anchor>
            </w:drawing>
          </mc:Choice>
          <mc:Fallback>
            <w:pict>
              <v:shape w14:anchorId="52E35100" id="_x0000_s1073" type="#_x0000_t202" style="position:absolute;margin-left:134.25pt;margin-top:322.35pt;width:81.55pt;height:38.8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" filled="f" stroked="f">
                <v:textbox style="mso-fit-shape-to-text:t">
                  <w:txbxContent>
                    <w:p w14:paraId="2814F09D" w14:textId="77777777" w:rsidR="004E38BA" w:rsidRPr="00217CF1" w:rsidRDefault="004E38BA" w:rsidP="00217CF1">
                      <w:pPr>
                        <w:pStyle w:val="NormalWeb"/>
                        <w:spacing w:before="0" w:beforeAutospacing="0" w:after="0" w:afterAutospacing="0"/>
                        <w:jc w:val="center"/>
                        <w:rPr>
                          <w:rFonts w:ascii="Open Sans" w:hAnsi="Open Sans" w:cs="Open Sans"/>
                          <w:color w:val="00B050"/>
                          <w:sz w:val="16"/>
                        </w:rPr>
                      </w:pPr>
                      <w:r w:rsidRPr="00217CF1">
                        <w:rPr>
                          <w:rFonts w:ascii="Open Sans" w:hAnsi="Open Sans" w:cs="Open Sans"/>
                          <w:bCs/>
                          <w:color w:val="00B050"/>
                          <w:kern w:val="24"/>
                          <w:sz w:val="18"/>
                          <w:szCs w:val="26"/>
                        </w:rPr>
                        <w:t>Mobility Solutions</w:t>
                      </w:r>
                    </w:p>
                  </w:txbxContent>
                </v:textbox>
              </v:shape>
            </w:pict>
          </mc:Fallback>
        </mc:AlternateContent>
      </w:r>
      <w:r w:rsidR="00217CF1" w:rsidRPr="00217CF1">
        <w:rPr>
          <w:noProof/>
        </w:rPr>
        <mc:AlternateContent>
          <mc:Choice Requires="wps">
            <w:drawing>
              <wp:anchor distT="0" distB="0" distL="114300" distR="114300" simplePos="0" relativeHeight="251721728" behindDoc="0" locked="0" layoutInCell="1" allowOverlap="1" wp14:anchorId="2EC84718" wp14:editId="0346963D">
                <wp:simplePos x="0" y="0"/>
                <wp:positionH relativeFrom="margin">
                  <wp:posOffset>504825</wp:posOffset>
                </wp:positionH>
                <wp:positionV relativeFrom="paragraph">
                  <wp:posOffset>3312795</wp:posOffset>
                </wp:positionV>
                <wp:extent cx="1035685" cy="492443"/>
                <wp:effectExtent l="0" t="0" r="0" b="0"/>
                <wp:wrapNone/>
                <wp:docPr id="27"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14:paraId="5A823BD7" w14:textId="77777777" w:rsidR="004E38BA" w:rsidRPr="00217CF1" w:rsidRDefault="004E38B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wps:txbx>
                      <wps:bodyPr wrap="square" rtlCol="0">
                        <a:spAutoFit/>
                      </wps:bodyPr>
                    </wps:wsp>
                  </a:graphicData>
                </a:graphic>
                <wp14:sizeRelH relativeFrom="margin">
                  <wp14:pctWidth>0</wp14:pctWidth>
                </wp14:sizeRelH>
              </wp:anchor>
            </w:drawing>
          </mc:Choice>
          <mc:Fallback>
            <w:pict>
              <v:shape w14:anchorId="2EC84718" id="_x0000_s1074" type="#_x0000_t202" style="position:absolute;margin-left:39.75pt;margin-top:260.85pt;width:81.55pt;height:38.8pt;z-index:2517217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" filled="f" stroked="f">
                <v:textbox style="mso-fit-shape-to-text:t">
                  <w:txbxContent>
                    <w:p w14:paraId="5A823BD7" w14:textId="77777777" w:rsidR="004E38BA" w:rsidRPr="00217CF1" w:rsidRDefault="004E38BA" w:rsidP="00217CF1">
                      <w:pPr>
                        <w:pStyle w:val="NormalWeb"/>
                        <w:spacing w:before="0" w:beforeAutospacing="0" w:after="0" w:afterAutospacing="0"/>
                        <w:jc w:val="center"/>
                        <w:rPr>
                          <w:rFonts w:ascii="Open Sans" w:hAnsi="Open Sans" w:cs="Open Sans"/>
                          <w:color w:val="CC0000"/>
                          <w:sz w:val="16"/>
                        </w:rPr>
                      </w:pPr>
                      <w:r w:rsidRPr="00217CF1">
                        <w:rPr>
                          <w:rFonts w:ascii="Open Sans" w:hAnsi="Open Sans" w:cs="Open Sans"/>
                          <w:bCs/>
                          <w:color w:val="CC0000"/>
                          <w:kern w:val="24"/>
                          <w:sz w:val="18"/>
                          <w:szCs w:val="26"/>
                        </w:rPr>
                        <w:t>Testing Services</w:t>
                      </w:r>
                    </w:p>
                  </w:txbxContent>
                </v:textbox>
                <w10:wrap anchorx="margin"/>
              </v:shape>
            </w:pict>
          </mc:Fallback>
        </mc:AlternateContent>
      </w:r>
      <w:r w:rsidR="00217CF1" w:rsidRPr="00217CF1">
        <w:rPr>
          <w:noProof/>
        </w:rPr>
        <mc:AlternateContent>
          <mc:Choice Requires="wps">
            <w:drawing>
              <wp:anchor distT="0" distB="0" distL="114300" distR="114300" simplePos="0" relativeHeight="251719680" behindDoc="0" locked="0" layoutInCell="1" allowOverlap="1" wp14:anchorId="7275DFD3" wp14:editId="45FE50D7">
                <wp:simplePos x="0" y="0"/>
                <wp:positionH relativeFrom="column">
                  <wp:posOffset>-190500</wp:posOffset>
                </wp:positionH>
                <wp:positionV relativeFrom="paragraph">
                  <wp:posOffset>2074545</wp:posOffset>
                </wp:positionV>
                <wp:extent cx="1035685" cy="492443"/>
                <wp:effectExtent l="0" t="0" r="0" b="0"/>
                <wp:wrapNone/>
                <wp:docPr id="15" name="TextBox 10"/>
                <wp:cNvGraphicFramePr/>
                <a:graphic xmlns:a="http://schemas.openxmlformats.org/drawingml/2006/main">
                  <a:graphicData uri="http://schemas.microsoft.com/office/word/2010/wordprocessingShape">
                    <wps:wsp>
                      <wps:cNvSpPr txBox="1"/>
                      <wps:spPr>
                        <a:xfrm>
                          <a:off x="0" y="0"/>
                          <a:ext cx="1035685" cy="492443"/>
                        </a:xfrm>
                        <a:prstGeom prst="rect">
                          <a:avLst/>
                        </a:prstGeom>
                        <a:noFill/>
                      </wps:spPr>
                      <wps:txbx>
                        <w:txbxContent>
                          <w:p w14:paraId="6794C22F" w14:textId="77777777" w:rsidR="004E38BA" w:rsidRPr="00217CF1" w:rsidRDefault="004E38B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wps:txbx>
                      <wps:bodyPr wrap="square" rtlCol="0">
                        <a:spAutoFit/>
                      </wps:bodyPr>
                    </wps:wsp>
                  </a:graphicData>
                </a:graphic>
                <wp14:sizeRelH relativeFrom="margin">
                  <wp14:pctWidth>0</wp14:pctWidth>
                </wp14:sizeRelH>
              </wp:anchor>
            </w:drawing>
          </mc:Choice>
          <mc:Fallback>
            <w:pict>
              <v:shape w14:anchorId="7275DFD3" id="_x0000_s1075" type="#_x0000_t202" style="position:absolute;margin-left:-15pt;margin-top:163.35pt;width:81.55pt;height:38.8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" filled="f" stroked="f">
                <v:textbox style="mso-fit-shape-to-text:t">
                  <w:txbxContent>
                    <w:p w14:paraId="6794C22F" w14:textId="77777777" w:rsidR="004E38BA" w:rsidRPr="00217CF1" w:rsidRDefault="004E38BA" w:rsidP="00217CF1">
                      <w:pPr>
                        <w:pStyle w:val="NormalWeb"/>
                        <w:spacing w:before="0" w:beforeAutospacing="0" w:after="0" w:afterAutospacing="0"/>
                        <w:jc w:val="center"/>
                        <w:rPr>
                          <w:rFonts w:ascii="Open Sans" w:hAnsi="Open Sans" w:cs="Open Sans"/>
                          <w:sz w:val="16"/>
                        </w:rPr>
                      </w:pPr>
                      <w:r w:rsidRPr="00217CF1">
                        <w:rPr>
                          <w:rFonts w:ascii="Open Sans" w:hAnsi="Open Sans" w:cs="Open Sans"/>
                          <w:bCs/>
                          <w:color w:val="2CABC1"/>
                          <w:kern w:val="24"/>
                          <w:sz w:val="18"/>
                          <w:szCs w:val="26"/>
                        </w:rPr>
                        <w:t>Application</w:t>
                      </w:r>
                      <w:r w:rsidRPr="00217CF1">
                        <w:rPr>
                          <w:rFonts w:ascii="Open Sans" w:hAnsi="Open Sans" w:cs="Open Sans"/>
                          <w:bCs/>
                          <w:color w:val="2CABC1"/>
                          <w:kern w:val="24"/>
                          <w:sz w:val="18"/>
                          <w:szCs w:val="26"/>
                        </w:rPr>
                        <w:br/>
                        <w:t>Development</w:t>
                      </w:r>
                    </w:p>
                  </w:txbxContent>
                </v:textbox>
              </v:shape>
            </w:pict>
          </mc:Fallback>
        </mc:AlternateContent>
      </w:r>
      <w:r w:rsidR="00E00805">
        <w:br w:type="page"/>
      </w:r>
    </w:p>
    <w:p w14:paraId="648AE15A" w14:textId="77777777" w:rsidR="00FD7E19" w:rsidRDefault="00FD7E19" w:rsidP="00076A9E">
      <w:pPr>
        <w:pStyle w:val="Heading1"/>
        <w:spacing w:after="160" w:line="259" w:lineRule="auto"/>
      </w:pPr>
      <w:bookmarkStart w:id="8" w:name="_Toc476233715"/>
      <w:bookmarkStart w:id="9" w:name="_Toc514867288"/>
      <w:r>
        <w:lastRenderedPageBreak/>
        <w:t>Scope of Work</w:t>
      </w:r>
    </w:p>
    <w:p w14:paraId="3EF43806" w14:textId="77777777" w:rsidR="00763AB6" w:rsidRDefault="00763AB6" w:rsidP="00763AB6">
      <w:r w:rsidRPr="0053527E">
        <w:t>The scope of work is to provide a comprehensive solution that is hosted in SCTDA data center to</w:t>
      </w:r>
      <w:r>
        <w:t xml:space="preserve"> </w:t>
      </w:r>
      <w:r w:rsidRPr="0053527E">
        <w:t xml:space="preserve">automate all the transactions of the specified services mentioned in the </w:t>
      </w:r>
      <w:r w:rsidR="00C9217A">
        <w:t>Solution Objective (</w:t>
      </w:r>
      <w:r w:rsidRPr="0053527E">
        <w:t>Annexure A, B, and C</w:t>
      </w:r>
      <w:r w:rsidR="00C9217A">
        <w:t>)</w:t>
      </w:r>
      <w:r w:rsidRPr="0053527E">
        <w:t xml:space="preserve"> to achieve</w:t>
      </w:r>
      <w:r>
        <w:t xml:space="preserve"> </w:t>
      </w:r>
      <w:r w:rsidRPr="0053527E">
        <w:t>the objectives</w:t>
      </w:r>
      <w:r>
        <w:t xml:space="preserve"> of the Project.</w:t>
      </w:r>
    </w:p>
    <w:p w14:paraId="3A162176" w14:textId="77777777" w:rsidR="00763AB6" w:rsidRDefault="00763AB6" w:rsidP="00763AB6"/>
    <w:p w14:paraId="7E0E7931" w14:textId="77777777" w:rsidR="00783F40" w:rsidRDefault="00763AB6" w:rsidP="00783F40">
      <w:r w:rsidRPr="00782FD4">
        <w:t xml:space="preserve">The services and workflows mentioned in the Annexures are high level and they don’t specify the detailed workflow. Verbat </w:t>
      </w:r>
      <w:r w:rsidR="00783F40">
        <w:t>will</w:t>
      </w:r>
      <w:r w:rsidRPr="00782FD4">
        <w:t xml:space="preserve"> collect the detailed transactions, workflow, fields, and conditions etc. and document them in the Software Requirement </w:t>
      </w:r>
      <w:r w:rsidR="00310665">
        <w:t>S</w:t>
      </w:r>
      <w:r w:rsidR="00221E03" w:rsidRPr="00782FD4">
        <w:t>pecifications</w:t>
      </w:r>
      <w:r w:rsidR="00221E03">
        <w:t xml:space="preserve"> (SRS)</w:t>
      </w:r>
      <w:r w:rsidRPr="00782FD4">
        <w:t xml:space="preserve">. Verbat </w:t>
      </w:r>
      <w:r w:rsidR="00783F40">
        <w:t>will</w:t>
      </w:r>
      <w:r w:rsidRPr="00782FD4">
        <w:t xml:space="preserve"> execute the project after getting approval from SCTDA. </w:t>
      </w:r>
    </w:p>
    <w:p w14:paraId="0C4C3807" w14:textId="77777777" w:rsidR="00783F40" w:rsidRPr="00783F40" w:rsidRDefault="00763AB6" w:rsidP="00783F40">
      <w:pPr>
        <w:pStyle w:val="ListParagraph"/>
        <w:numPr>
          <w:ilvl w:val="0"/>
          <w:numId w:val="39"/>
        </w:numPr>
        <w:rPr>
          <w:color w:val="auto"/>
        </w:rPr>
      </w:pPr>
      <w:r w:rsidRPr="00782FD4">
        <w:t xml:space="preserve">The provided Solution </w:t>
      </w:r>
      <w:r w:rsidR="00783F40">
        <w:t>will</w:t>
      </w:r>
      <w:r w:rsidRPr="00782FD4">
        <w:t xml:space="preserve"> support different kinds of workflow</w:t>
      </w:r>
      <w:r w:rsidR="00783F40">
        <w:t>s</w:t>
      </w:r>
      <w:r w:rsidRPr="00782FD4">
        <w:t xml:space="preserve"> (</w:t>
      </w:r>
      <w:r w:rsidR="00783F40">
        <w:t xml:space="preserve">registration, </w:t>
      </w:r>
      <w:r w:rsidR="00783F40" w:rsidRPr="00783F40">
        <w:rPr>
          <w:color w:val="auto"/>
        </w:rPr>
        <w:t>application</w:t>
      </w:r>
      <w:r w:rsidR="00783F40">
        <w:rPr>
          <w:color w:val="auto"/>
        </w:rPr>
        <w:t>/service</w:t>
      </w:r>
      <w:r w:rsidR="00783F40" w:rsidRPr="00783F40">
        <w:rPr>
          <w:color w:val="auto"/>
        </w:rPr>
        <w:t>, inspection, acceptance, rejection</w:t>
      </w:r>
      <w:r w:rsidR="00310665">
        <w:rPr>
          <w:color w:val="auto"/>
        </w:rPr>
        <w:t>).</w:t>
      </w:r>
    </w:p>
    <w:p w14:paraId="630E1552" w14:textId="77777777" w:rsidR="00763AB6" w:rsidRPr="00783F40" w:rsidRDefault="00783F40" w:rsidP="00783F40">
      <w:pPr>
        <w:pStyle w:val="ListParagraph"/>
        <w:numPr>
          <w:ilvl w:val="0"/>
          <w:numId w:val="39"/>
        </w:numPr>
        <w:rPr>
          <w:color w:val="auto"/>
        </w:rPr>
      </w:pPr>
      <w:r w:rsidRPr="00783F40">
        <w:rPr>
          <w:color w:val="auto"/>
        </w:rPr>
        <w:t>The solution will have different kind of communication channels like SMS and email.</w:t>
      </w:r>
    </w:p>
    <w:p w14:paraId="2E54CE25" w14:textId="77777777" w:rsidR="00763AB6" w:rsidRDefault="00763AB6" w:rsidP="00310665">
      <w:pPr>
        <w:pStyle w:val="ListParagraph"/>
        <w:numPr>
          <w:ilvl w:val="0"/>
          <w:numId w:val="30"/>
        </w:numPr>
      </w:pPr>
      <w:r>
        <w:t xml:space="preserve">The </w:t>
      </w:r>
      <w:r w:rsidR="00783F40">
        <w:t>solution</w:t>
      </w:r>
      <w:r>
        <w:t xml:space="preserve"> </w:t>
      </w:r>
      <w:r w:rsidR="00783F40">
        <w:t>will</w:t>
      </w:r>
      <w:r>
        <w:t xml:space="preserve"> </w:t>
      </w:r>
      <w:r w:rsidR="00CE3B8D">
        <w:t xml:space="preserve">currently </w:t>
      </w:r>
      <w:r>
        <w:t>be integrated with the “</w:t>
      </w:r>
      <w:proofErr w:type="spellStart"/>
      <w:r>
        <w:t>Tahseel</w:t>
      </w:r>
      <w:proofErr w:type="spellEnd"/>
      <w:r>
        <w:t xml:space="preserve"> Payment G</w:t>
      </w:r>
      <w:r w:rsidRPr="00782FD4">
        <w:t>ateway</w:t>
      </w:r>
      <w:r>
        <w:t>”</w:t>
      </w:r>
      <w:r w:rsidRPr="00782FD4">
        <w:t xml:space="preserve"> to </w:t>
      </w:r>
      <w:r w:rsidR="00310665">
        <w:t>enable the customers to pay the service fees &amp; issued fines by SCTDA inspector.</w:t>
      </w:r>
    </w:p>
    <w:p w14:paraId="067535BD" w14:textId="77777777" w:rsidR="00763AB6" w:rsidRDefault="00763AB6" w:rsidP="00783F40">
      <w:pPr>
        <w:pStyle w:val="ListParagraph"/>
        <w:numPr>
          <w:ilvl w:val="0"/>
          <w:numId w:val="30"/>
        </w:numPr>
      </w:pPr>
      <w:r w:rsidRPr="00782FD4">
        <w:t xml:space="preserve">The solution </w:t>
      </w:r>
      <w:r w:rsidR="00783F40">
        <w:t>will</w:t>
      </w:r>
      <w:r>
        <w:t xml:space="preserve"> </w:t>
      </w:r>
      <w:r w:rsidRPr="00782FD4">
        <w:t xml:space="preserve">enable the external customers to register </w:t>
      </w:r>
      <w:r>
        <w:t xml:space="preserve">themselves to avail the services offered. </w:t>
      </w:r>
    </w:p>
    <w:p w14:paraId="599B5466" w14:textId="77777777" w:rsidR="00763AB6" w:rsidRPr="00782FD4" w:rsidRDefault="00763AB6" w:rsidP="00783F40">
      <w:pPr>
        <w:pStyle w:val="ListParagraph"/>
        <w:numPr>
          <w:ilvl w:val="0"/>
          <w:numId w:val="30"/>
        </w:numPr>
      </w:pPr>
      <w:r w:rsidRPr="00782FD4">
        <w:t xml:space="preserve">The interface of the provided solution </w:t>
      </w:r>
      <w:r w:rsidR="00783F40">
        <w:t>will</w:t>
      </w:r>
      <w:r w:rsidRPr="00782FD4">
        <w:t xml:space="preserve"> be built in HTML 5 responsive design</w:t>
      </w:r>
      <w:r>
        <w:t>.</w:t>
      </w:r>
    </w:p>
    <w:p w14:paraId="3701A47F" w14:textId="77777777" w:rsidR="00310665" w:rsidRDefault="00763AB6" w:rsidP="00310665">
      <w:pPr>
        <w:pStyle w:val="ListParagraph"/>
        <w:numPr>
          <w:ilvl w:val="0"/>
          <w:numId w:val="30"/>
        </w:numPr>
      </w:pPr>
      <w:r>
        <w:t>The letters, licenses and</w:t>
      </w:r>
      <w:r w:rsidRPr="00782FD4">
        <w:t xml:space="preserve"> receipts issued </w:t>
      </w:r>
      <w:r w:rsidRPr="00783F40">
        <w:t xml:space="preserve">by LCS </w:t>
      </w:r>
      <w:r w:rsidR="00310665">
        <w:t>will be digitally signed by having</w:t>
      </w:r>
      <w:r w:rsidRPr="00782FD4">
        <w:t xml:space="preserve"> a </w:t>
      </w:r>
    </w:p>
    <w:p w14:paraId="55107500" w14:textId="77777777" w:rsidR="00310665" w:rsidRPr="00310665" w:rsidRDefault="00310665" w:rsidP="00310665">
      <w:pPr>
        <w:pStyle w:val="Default"/>
        <w:ind w:left="720"/>
        <w:rPr>
          <w:rFonts w:ascii="Open Sans Light" w:hAnsi="Open Sans Light" w:cstheme="minorBidi"/>
          <w:color w:val="0D0D0D" w:themeColor="text1" w:themeTint="F2"/>
          <w:sz w:val="22"/>
          <w:szCs w:val="22"/>
          <w:lang w:val="en-US"/>
        </w:rPr>
      </w:pPr>
      <w:r w:rsidRPr="00310665">
        <w:rPr>
          <w:rFonts w:ascii="Open Sans Light" w:hAnsi="Open Sans Light" w:cstheme="minorBidi"/>
          <w:color w:val="0D0D0D" w:themeColor="text1" w:themeTint="F2"/>
          <w:sz w:val="22"/>
          <w:szCs w:val="22"/>
          <w:lang w:val="en-US"/>
        </w:rPr>
        <w:t>Reference</w:t>
      </w:r>
      <w:r>
        <w:rPr>
          <w:rFonts w:ascii="Open Sans Light" w:hAnsi="Open Sans Light" w:cstheme="minorBidi"/>
          <w:color w:val="0D0D0D" w:themeColor="text1" w:themeTint="F2"/>
          <w:sz w:val="22"/>
          <w:szCs w:val="22"/>
          <w:lang w:val="en-US"/>
        </w:rPr>
        <w:t xml:space="preserve"> code/QR/barcode that can be </w:t>
      </w:r>
      <w:r w:rsidRPr="00310665">
        <w:rPr>
          <w:rFonts w:ascii="Open Sans Light" w:hAnsi="Open Sans Light" w:cstheme="minorBidi"/>
          <w:color w:val="0D0D0D" w:themeColor="text1" w:themeTint="F2"/>
          <w:sz w:val="22"/>
          <w:szCs w:val="22"/>
          <w:lang w:val="en-US"/>
        </w:rPr>
        <w:t>searched by any</w:t>
      </w:r>
      <w:r>
        <w:rPr>
          <w:rFonts w:ascii="Open Sans Light" w:hAnsi="Open Sans Light" w:cstheme="minorBidi"/>
          <w:color w:val="0D0D0D" w:themeColor="text1" w:themeTint="F2"/>
          <w:sz w:val="22"/>
          <w:szCs w:val="22"/>
          <w:lang w:val="en-US"/>
        </w:rPr>
        <w:t>one later to check the validity/authority.</w:t>
      </w:r>
    </w:p>
    <w:p w14:paraId="73656B2C" w14:textId="77777777" w:rsidR="00763AB6" w:rsidRDefault="00763AB6" w:rsidP="00783F40">
      <w:pPr>
        <w:pStyle w:val="ListParagraph"/>
        <w:numPr>
          <w:ilvl w:val="0"/>
          <w:numId w:val="31"/>
        </w:numPr>
      </w:pPr>
      <w:r>
        <w:t xml:space="preserve">Verbat </w:t>
      </w:r>
      <w:r w:rsidR="00783F40">
        <w:t>will</w:t>
      </w:r>
      <w:r w:rsidRPr="00782FD4">
        <w:t xml:space="preserve"> work with SCTDA to define the format of the letters, receipts, reports, and</w:t>
      </w:r>
      <w:r>
        <w:t xml:space="preserve"> licenses.</w:t>
      </w:r>
    </w:p>
    <w:p w14:paraId="14CD5F96" w14:textId="77777777" w:rsidR="00763AB6" w:rsidRDefault="00763AB6" w:rsidP="00310665">
      <w:pPr>
        <w:pStyle w:val="ListParagraph"/>
        <w:numPr>
          <w:ilvl w:val="0"/>
          <w:numId w:val="31"/>
        </w:numPr>
        <w:rPr>
          <w:rFonts w:cs="Open Sans Light"/>
        </w:rPr>
      </w:pPr>
      <w:r w:rsidRPr="00D03975">
        <w:rPr>
          <w:rFonts w:cs="Open Sans Light"/>
        </w:rPr>
        <w:t xml:space="preserve">The inspection </w:t>
      </w:r>
      <w:r w:rsidR="00310665">
        <w:rPr>
          <w:rFonts w:cs="Open Sans Light"/>
        </w:rPr>
        <w:t xml:space="preserve">app </w:t>
      </w:r>
      <w:r w:rsidR="00FF0CE2">
        <w:rPr>
          <w:rFonts w:cs="Open Sans Light"/>
        </w:rPr>
        <w:t>will</w:t>
      </w:r>
      <w:r w:rsidRPr="00D03975">
        <w:rPr>
          <w:rFonts w:cs="Open Sans Light"/>
        </w:rPr>
        <w:t xml:space="preserve"> </w:t>
      </w:r>
      <w:r w:rsidR="00310665">
        <w:rPr>
          <w:rFonts w:cs="Open Sans Light"/>
        </w:rPr>
        <w:t xml:space="preserve">be developed as an </w:t>
      </w:r>
      <w:r w:rsidRPr="00D03975">
        <w:rPr>
          <w:rFonts w:cs="Open Sans Light"/>
        </w:rPr>
        <w:t xml:space="preserve">iOS </w:t>
      </w:r>
      <w:r w:rsidR="00310665" w:rsidRPr="00D03975">
        <w:rPr>
          <w:rFonts w:cs="Open Sans Light"/>
        </w:rPr>
        <w:t>app</w:t>
      </w:r>
      <w:r w:rsidR="00310665">
        <w:rPr>
          <w:rFonts w:cs="Open Sans Light"/>
        </w:rPr>
        <w:t xml:space="preserve"> (iPad) to be used </w:t>
      </w:r>
      <w:r w:rsidRPr="00D03975">
        <w:rPr>
          <w:rFonts w:cs="Open Sans Light"/>
        </w:rPr>
        <w:t>by the inspectors to perform the inspections</w:t>
      </w:r>
      <w:r w:rsidR="00307AA7">
        <w:rPr>
          <w:rFonts w:cs="Open Sans Light"/>
        </w:rPr>
        <w:t>.</w:t>
      </w:r>
    </w:p>
    <w:p w14:paraId="25D8C6D9" w14:textId="77777777" w:rsidR="00065117" w:rsidRDefault="00763AB6" w:rsidP="00065117">
      <w:pPr>
        <w:pStyle w:val="ListParagraph"/>
        <w:numPr>
          <w:ilvl w:val="0"/>
          <w:numId w:val="31"/>
        </w:numPr>
        <w:rPr>
          <w:rFonts w:cs="Open Sans Light"/>
        </w:rPr>
      </w:pPr>
      <w:r w:rsidRPr="00FF0CE2">
        <w:rPr>
          <w:rFonts w:cs="Open Sans Light"/>
        </w:rPr>
        <w:t xml:space="preserve">The </w:t>
      </w:r>
      <w:r w:rsidR="00753D31" w:rsidRPr="00FF0CE2">
        <w:rPr>
          <w:rFonts w:cs="Open Sans Light"/>
        </w:rPr>
        <w:t xml:space="preserve">IOS </w:t>
      </w:r>
      <w:r w:rsidRPr="00FF0CE2">
        <w:rPr>
          <w:rFonts w:cs="Open Sans Light"/>
        </w:rPr>
        <w:t>app</w:t>
      </w:r>
      <w:r w:rsidR="00331F99">
        <w:rPr>
          <w:rFonts w:cs="Open Sans Light"/>
        </w:rPr>
        <w:t xml:space="preserve"> used by inspectors</w:t>
      </w:r>
      <w:r w:rsidRPr="00FF0CE2">
        <w:rPr>
          <w:rFonts w:cs="Open Sans Light"/>
        </w:rPr>
        <w:t xml:space="preserve"> shall have the ability to work offline</w:t>
      </w:r>
      <w:r w:rsidR="00331F99">
        <w:rPr>
          <w:rFonts w:cs="Open Sans Light"/>
        </w:rPr>
        <w:t xml:space="preserve"> </w:t>
      </w:r>
      <w:r w:rsidR="00310665">
        <w:rPr>
          <w:rFonts w:cs="Open Sans Light"/>
        </w:rPr>
        <w:t xml:space="preserve">when the internet connection is </w:t>
      </w:r>
      <w:r w:rsidR="00331F99">
        <w:rPr>
          <w:rFonts w:cs="Open Sans Light"/>
        </w:rPr>
        <w:t>not available</w:t>
      </w:r>
      <w:r w:rsidR="00065117">
        <w:rPr>
          <w:rFonts w:cs="Open Sans Light"/>
        </w:rPr>
        <w:t>, that</w:t>
      </w:r>
      <w:r w:rsidR="00331F99">
        <w:rPr>
          <w:rFonts w:cs="Open Sans Light"/>
        </w:rPr>
        <w:t xml:space="preserve"> </w:t>
      </w:r>
      <w:r w:rsidR="00065117">
        <w:rPr>
          <w:rFonts w:cs="Open Sans Light"/>
        </w:rPr>
        <w:t>will assure the availability of the necessary information for the smooth functioning of inspection and fine issuance process.</w:t>
      </w:r>
    </w:p>
    <w:p w14:paraId="08514602" w14:textId="77777777" w:rsidR="00763AB6" w:rsidRPr="00FF0CE2" w:rsidRDefault="00331F99" w:rsidP="00065117">
      <w:pPr>
        <w:pStyle w:val="ListParagraph"/>
        <w:rPr>
          <w:rFonts w:cs="Open Sans Light"/>
        </w:rPr>
      </w:pPr>
      <w:r>
        <w:rPr>
          <w:rFonts w:cs="Open Sans Light"/>
        </w:rPr>
        <w:t xml:space="preserve">On the offline mode </w:t>
      </w:r>
      <w:r w:rsidR="00065117">
        <w:rPr>
          <w:rFonts w:cs="Open Sans Light"/>
        </w:rPr>
        <w:t xml:space="preserve">there will be </w:t>
      </w:r>
      <w:r>
        <w:rPr>
          <w:rFonts w:cs="Open Sans Light"/>
        </w:rPr>
        <w:t xml:space="preserve">a limited data </w:t>
      </w:r>
      <w:r w:rsidR="00065117">
        <w:rPr>
          <w:rFonts w:cs="Open Sans Light"/>
        </w:rPr>
        <w:t>saved on the device and ready to be used by the app/ inspector. In addition, the fine issuance process can be done on offline mode as well as online mode. The offline data will be sync with the server whenever the internet connection is available.</w:t>
      </w:r>
    </w:p>
    <w:p w14:paraId="30F75FAB" w14:textId="77777777" w:rsidR="00F11321" w:rsidRPr="00CF166D" w:rsidRDefault="00FF0CE2" w:rsidP="00CF166D">
      <w:pPr>
        <w:pStyle w:val="ListParagraph"/>
        <w:numPr>
          <w:ilvl w:val="0"/>
          <w:numId w:val="31"/>
        </w:numPr>
        <w:rPr>
          <w:rFonts w:cs="Open Sans Light"/>
        </w:rPr>
      </w:pPr>
      <w:r w:rsidRPr="00CF166D">
        <w:rPr>
          <w:rFonts w:cs="Open Sans Light"/>
        </w:rPr>
        <w:t xml:space="preserve">The solution will provide predefined </w:t>
      </w:r>
      <w:r w:rsidR="00F11321" w:rsidRPr="00CF166D">
        <w:rPr>
          <w:rFonts w:cs="Open Sans Light"/>
        </w:rPr>
        <w:t>Reports</w:t>
      </w:r>
      <w:r w:rsidRPr="00CF166D">
        <w:rPr>
          <w:rFonts w:cs="Open Sans Light"/>
        </w:rPr>
        <w:t xml:space="preserve"> that will serve the several department objectives</w:t>
      </w:r>
      <w:r w:rsidR="00F11321" w:rsidRPr="00CF166D">
        <w:rPr>
          <w:rFonts w:cs="Open Sans Light"/>
        </w:rPr>
        <w:t xml:space="preserve">. </w:t>
      </w:r>
    </w:p>
    <w:p w14:paraId="1D1DEBA7" w14:textId="77777777" w:rsidR="00FF0CE2" w:rsidRDefault="00FF0CE2" w:rsidP="00CF166D">
      <w:pPr>
        <w:pStyle w:val="ListParagraph"/>
        <w:numPr>
          <w:ilvl w:val="0"/>
          <w:numId w:val="31"/>
        </w:numPr>
        <w:rPr>
          <w:rFonts w:cs="Open Sans Light"/>
        </w:rPr>
      </w:pPr>
      <w:r w:rsidRPr="00FF0CE2">
        <w:rPr>
          <w:rFonts w:cs="Open Sans Light"/>
        </w:rPr>
        <w:t>The solution will be equipped to be integrated</w:t>
      </w:r>
      <w:r w:rsidR="00CF166D">
        <w:rPr>
          <w:rFonts w:cs="Open Sans Light"/>
        </w:rPr>
        <w:t xml:space="preserve"> </w:t>
      </w:r>
      <w:r w:rsidRPr="00FF0CE2">
        <w:rPr>
          <w:rFonts w:cs="Open Sans Light"/>
        </w:rPr>
        <w:t>with third party BI tools to enable the users to create different type of reports as needed.</w:t>
      </w:r>
    </w:p>
    <w:p w14:paraId="1FE638EA" w14:textId="77777777" w:rsidR="00D44668" w:rsidRDefault="00D44668" w:rsidP="00D3767E">
      <w:pPr>
        <w:pStyle w:val="ListParagraph"/>
        <w:numPr>
          <w:ilvl w:val="0"/>
          <w:numId w:val="31"/>
        </w:numPr>
        <w:rPr>
          <w:rFonts w:cs="Open Sans Light"/>
        </w:rPr>
      </w:pPr>
      <w:r w:rsidRPr="00D44668">
        <w:rPr>
          <w:rFonts w:cs="Open Sans Light"/>
        </w:rPr>
        <w:lastRenderedPageBreak/>
        <w:t xml:space="preserve">The </w:t>
      </w:r>
      <w:r>
        <w:rPr>
          <w:rFonts w:cs="Open Sans Light"/>
        </w:rPr>
        <w:t>solution</w:t>
      </w:r>
      <w:r w:rsidRPr="00D44668">
        <w:rPr>
          <w:rFonts w:cs="Open Sans Light"/>
        </w:rPr>
        <w:t xml:space="preserve"> will be designed in a way that allows seamless integration with third party system</w:t>
      </w:r>
      <w:r w:rsidR="00D3767E">
        <w:rPr>
          <w:rFonts w:cs="Open Sans Light"/>
        </w:rPr>
        <w:t>s</w:t>
      </w:r>
      <w:r w:rsidR="00307AA7">
        <w:rPr>
          <w:rFonts w:cs="Open Sans Light"/>
        </w:rPr>
        <w:t>.</w:t>
      </w:r>
    </w:p>
    <w:p w14:paraId="5E223B47" w14:textId="77777777" w:rsidR="00D3767E" w:rsidRDefault="00D44668" w:rsidP="00CF166D">
      <w:pPr>
        <w:pStyle w:val="ListParagraph"/>
        <w:numPr>
          <w:ilvl w:val="0"/>
          <w:numId w:val="31"/>
        </w:numPr>
        <w:rPr>
          <w:rFonts w:cs="Open Sans Light"/>
        </w:rPr>
      </w:pPr>
      <w:r>
        <w:rPr>
          <w:rFonts w:cs="Open Sans Light"/>
        </w:rPr>
        <w:t xml:space="preserve">The solution will </w:t>
      </w:r>
      <w:r w:rsidR="00D3767E">
        <w:rPr>
          <w:rFonts w:cs="Open Sans Light"/>
        </w:rPr>
        <w:t xml:space="preserve">have </w:t>
      </w:r>
      <w:r w:rsidR="00307AA7">
        <w:rPr>
          <w:rFonts w:cs="Open Sans Light"/>
        </w:rPr>
        <w:t>several</w:t>
      </w:r>
      <w:r w:rsidR="00D3767E">
        <w:rPr>
          <w:rFonts w:cs="Open Sans Light"/>
        </w:rPr>
        <w:t xml:space="preserve"> type of data flow</w:t>
      </w:r>
      <w:r w:rsidR="00307AA7">
        <w:rPr>
          <w:rFonts w:cs="Open Sans Light"/>
        </w:rPr>
        <w:t>s (IN/OUT)</w:t>
      </w:r>
      <w:r w:rsidR="00D3767E">
        <w:rPr>
          <w:rFonts w:cs="Open Sans Light"/>
        </w:rPr>
        <w:t xml:space="preserve"> with existing systems like </w:t>
      </w:r>
    </w:p>
    <w:p w14:paraId="6248FD90" w14:textId="77777777" w:rsidR="00D44668" w:rsidRDefault="00D3767E" w:rsidP="00D3767E">
      <w:pPr>
        <w:pStyle w:val="ListParagraph"/>
        <w:numPr>
          <w:ilvl w:val="1"/>
          <w:numId w:val="31"/>
        </w:numPr>
        <w:rPr>
          <w:rFonts w:cs="Open Sans Light"/>
        </w:rPr>
      </w:pPr>
      <w:r>
        <w:rPr>
          <w:rFonts w:cs="Open Sans Light"/>
        </w:rPr>
        <w:t>Master Data from Vehicle Permit Issuance system</w:t>
      </w:r>
    </w:p>
    <w:p w14:paraId="2534774C" w14:textId="77777777" w:rsidR="00CE3B8D" w:rsidRDefault="00D3767E" w:rsidP="00D3767E">
      <w:pPr>
        <w:pStyle w:val="ListParagraph"/>
        <w:numPr>
          <w:ilvl w:val="1"/>
          <w:numId w:val="31"/>
        </w:numPr>
        <w:rPr>
          <w:rFonts w:cs="Open Sans Light"/>
        </w:rPr>
      </w:pPr>
      <w:r>
        <w:rPr>
          <w:rFonts w:cs="Open Sans Light"/>
        </w:rPr>
        <w:t>Hotel name, type, rank, category, rooms and access credentials from Hotel Statistics system</w:t>
      </w:r>
    </w:p>
    <w:p w14:paraId="21BAEDBC" w14:textId="2F63BF72" w:rsidR="00EA45B0" w:rsidRDefault="00EA45B0" w:rsidP="00EA45B0">
      <w:pPr>
        <w:pStyle w:val="ListParagraph"/>
        <w:numPr>
          <w:ilvl w:val="0"/>
          <w:numId w:val="31"/>
        </w:numPr>
        <w:rPr>
          <w:rFonts w:cs="Open Sans Light"/>
        </w:rPr>
      </w:pPr>
      <w:r>
        <w:rPr>
          <w:rFonts w:cs="Open Sans Light"/>
        </w:rPr>
        <w:t xml:space="preserve">The solution will be integrated with </w:t>
      </w:r>
      <w:proofErr w:type="spellStart"/>
      <w:r>
        <w:rPr>
          <w:rFonts w:cs="Open Sans Light"/>
        </w:rPr>
        <w:t>Empost</w:t>
      </w:r>
      <w:proofErr w:type="spellEnd"/>
      <w:r>
        <w:rPr>
          <w:rFonts w:cs="Open Sans Light"/>
        </w:rPr>
        <w:t xml:space="preserve"> system for signboard delivery (classification) and tour guide license card.</w:t>
      </w:r>
    </w:p>
    <w:p w14:paraId="68D16D5B" w14:textId="77777777" w:rsidR="00462866" w:rsidRPr="00D3767E" w:rsidRDefault="00462866" w:rsidP="00B74255">
      <w:pPr>
        <w:pStyle w:val="ListParagraph"/>
        <w:numPr>
          <w:ilvl w:val="0"/>
          <w:numId w:val="31"/>
        </w:numPr>
        <w:rPr>
          <w:rFonts w:cs="Open Sans Light"/>
        </w:rPr>
      </w:pPr>
      <w:r w:rsidRPr="00462866">
        <w:rPr>
          <w:rFonts w:cs="Open Sans Light"/>
        </w:rPr>
        <w:t xml:space="preserve">The </w:t>
      </w:r>
      <w:r>
        <w:rPr>
          <w:rFonts w:cs="Open Sans Light"/>
        </w:rPr>
        <w:t>solution will have</w:t>
      </w:r>
      <w:r w:rsidRPr="00462866">
        <w:rPr>
          <w:rFonts w:cs="Open Sans Light"/>
        </w:rPr>
        <w:t xml:space="preserve"> intelligence built into it that can identify hotel/hotel apartments </w:t>
      </w:r>
      <w:r w:rsidR="00B74255">
        <w:rPr>
          <w:rFonts w:cs="Open Sans Light"/>
        </w:rPr>
        <w:t>with near expiry licenses</w:t>
      </w:r>
      <w:r w:rsidRPr="00462866">
        <w:rPr>
          <w:rFonts w:cs="Open Sans Light"/>
        </w:rPr>
        <w:t>. The system will issue appropriate alerts, mails and SMS messages to the concerned. System can automatically disable access to accounts that expired or cancelled their application</w:t>
      </w:r>
      <w:r>
        <w:rPr>
          <w:rFonts w:cs="Open Sans Light"/>
        </w:rPr>
        <w:t>.</w:t>
      </w:r>
    </w:p>
    <w:p w14:paraId="455D3897" w14:textId="77777777" w:rsidR="00763AB6" w:rsidRDefault="00763AB6" w:rsidP="00763AB6">
      <w:pPr>
        <w:pStyle w:val="Heading2"/>
      </w:pPr>
      <w:bookmarkStart w:id="10" w:name="_Toc460416223"/>
      <w:bookmarkStart w:id="11" w:name="_Toc460499518"/>
      <w:bookmarkStart w:id="12" w:name="_Toc515699387"/>
      <w:r>
        <w:t>Key Platform Stakeholders</w:t>
      </w:r>
      <w:r w:rsidRPr="00416199">
        <w:t xml:space="preserve"> </w:t>
      </w:r>
      <w:r>
        <w:t>/ “Actors</w:t>
      </w:r>
      <w:r w:rsidRPr="00416199">
        <w:t>”</w:t>
      </w:r>
      <w:bookmarkEnd w:id="10"/>
      <w:bookmarkEnd w:id="11"/>
      <w:bookmarkEnd w:id="12"/>
    </w:p>
    <w:p w14:paraId="2450CE5A" w14:textId="77777777" w:rsidR="00763AB6" w:rsidRDefault="00763AB6" w:rsidP="00B74255">
      <w:pPr>
        <w:pStyle w:val="ListParagraph"/>
        <w:numPr>
          <w:ilvl w:val="0"/>
          <w:numId w:val="29"/>
        </w:numPr>
      </w:pPr>
      <w:r w:rsidRPr="00D44668">
        <w:rPr>
          <w:b/>
        </w:rPr>
        <w:t>Applicants:</w:t>
      </w:r>
      <w:r w:rsidRPr="00930C54">
        <w:rPr>
          <w:b/>
        </w:rPr>
        <w:t xml:space="preserve"> </w:t>
      </w:r>
      <w:r w:rsidR="00B74255">
        <w:t xml:space="preserve">External users who belongs to hotel, hotel apartments, tour operator and tour guides. </w:t>
      </w:r>
    </w:p>
    <w:p w14:paraId="4B090FD6" w14:textId="77777777" w:rsidR="00763AB6" w:rsidRPr="00546C2C" w:rsidRDefault="00763AB6" w:rsidP="00B74255">
      <w:pPr>
        <w:pStyle w:val="ListParagraph"/>
        <w:numPr>
          <w:ilvl w:val="0"/>
          <w:numId w:val="29"/>
        </w:numPr>
        <w:rPr>
          <w:b/>
        </w:rPr>
      </w:pPr>
      <w:r>
        <w:rPr>
          <w:b/>
        </w:rPr>
        <w:t xml:space="preserve">TSD </w:t>
      </w:r>
      <w:r w:rsidR="00CF166D">
        <w:rPr>
          <w:b/>
        </w:rPr>
        <w:t>Staff (</w:t>
      </w:r>
      <w:r>
        <w:rPr>
          <w:b/>
        </w:rPr>
        <w:t>Licensing staff</w:t>
      </w:r>
      <w:r w:rsidR="00CF166D">
        <w:rPr>
          <w:b/>
        </w:rPr>
        <w:t>)</w:t>
      </w:r>
      <w:r w:rsidRPr="00F32B31">
        <w:rPr>
          <w:b/>
        </w:rPr>
        <w:t xml:space="preserve">: </w:t>
      </w:r>
      <w:r>
        <w:t xml:space="preserve"> </w:t>
      </w:r>
      <w:r w:rsidR="00B74255">
        <w:t>Users who are working on SCTDA office and their key activity is to verify the documents/requests raised by applicants.</w:t>
      </w:r>
    </w:p>
    <w:p w14:paraId="35B166F9" w14:textId="77777777" w:rsidR="00763AB6" w:rsidRPr="003B5E36" w:rsidRDefault="00B74255" w:rsidP="00B74255">
      <w:pPr>
        <w:pStyle w:val="ListParagraph"/>
        <w:numPr>
          <w:ilvl w:val="0"/>
          <w:numId w:val="29"/>
        </w:numPr>
        <w:rPr>
          <w:b/>
        </w:rPr>
      </w:pPr>
      <w:r>
        <w:rPr>
          <w:b/>
        </w:rPr>
        <w:t>Licensing Head</w:t>
      </w:r>
      <w:r w:rsidR="00763AB6">
        <w:rPr>
          <w:b/>
        </w:rPr>
        <w:t xml:space="preserve">: </w:t>
      </w:r>
      <w:r>
        <w:t>User who is working on SCTDA office and his key activity is to review</w:t>
      </w:r>
      <w:r w:rsidR="00763AB6">
        <w:t xml:space="preserve"> the licensing </w:t>
      </w:r>
      <w:r w:rsidR="00462866">
        <w:t xml:space="preserve">operations </w:t>
      </w:r>
      <w:r w:rsidR="00763AB6">
        <w:t>and</w:t>
      </w:r>
      <w:r>
        <w:t xml:space="preserve"> to</w:t>
      </w:r>
      <w:r w:rsidR="00763AB6">
        <w:t xml:space="preserve"> </w:t>
      </w:r>
      <w:r>
        <w:t xml:space="preserve">recommend </w:t>
      </w:r>
      <w:r w:rsidR="00816159">
        <w:t>approval/rejection</w:t>
      </w:r>
      <w:r w:rsidR="00462866">
        <w:t xml:space="preserve"> whenever applicable</w:t>
      </w:r>
      <w:r w:rsidR="00816159">
        <w:t>.</w:t>
      </w:r>
    </w:p>
    <w:p w14:paraId="71C83D50" w14:textId="77777777" w:rsidR="00763AB6" w:rsidRPr="00F32B31" w:rsidRDefault="00763AB6" w:rsidP="00FE5690">
      <w:pPr>
        <w:pStyle w:val="ListParagraph"/>
        <w:numPr>
          <w:ilvl w:val="0"/>
          <w:numId w:val="29"/>
        </w:numPr>
        <w:rPr>
          <w:b/>
        </w:rPr>
      </w:pPr>
      <w:r>
        <w:rPr>
          <w:b/>
        </w:rPr>
        <w:t xml:space="preserve">TSD Manager: </w:t>
      </w:r>
      <w:r w:rsidR="00FE5690">
        <w:t>User</w:t>
      </w:r>
      <w:r w:rsidR="00B74255">
        <w:t xml:space="preserve"> who </w:t>
      </w:r>
      <w:r w:rsidR="00FE5690">
        <w:t>is</w:t>
      </w:r>
      <w:r w:rsidR="00B74255">
        <w:t xml:space="preserve"> working on SCTDA office and </w:t>
      </w:r>
      <w:r w:rsidR="00FE5690">
        <w:t>his</w:t>
      </w:r>
      <w:r w:rsidR="00B74255">
        <w:t xml:space="preserve"> key activity is to provide </w:t>
      </w:r>
      <w:r>
        <w:t xml:space="preserve">approvals at various stages </w:t>
      </w:r>
      <w:r w:rsidR="00FE5690">
        <w:t>of</w:t>
      </w:r>
      <w:r>
        <w:t xml:space="preserve"> the workflows</w:t>
      </w:r>
      <w:r w:rsidR="00FE5690">
        <w:t xml:space="preserve"> and to monitor the entire licensing and classification operations.</w:t>
      </w:r>
    </w:p>
    <w:p w14:paraId="29E5249E" w14:textId="77777777" w:rsidR="00462866" w:rsidRPr="00462866" w:rsidRDefault="00763AB6" w:rsidP="009D7AEE">
      <w:pPr>
        <w:pStyle w:val="ListParagraph"/>
        <w:numPr>
          <w:ilvl w:val="0"/>
          <w:numId w:val="29"/>
        </w:numPr>
        <w:rPr>
          <w:b/>
        </w:rPr>
      </w:pPr>
      <w:r w:rsidRPr="00462866">
        <w:rPr>
          <w:b/>
        </w:rPr>
        <w:t xml:space="preserve"> </w:t>
      </w:r>
      <w:r w:rsidR="00462866" w:rsidRPr="00462866">
        <w:rPr>
          <w:b/>
        </w:rPr>
        <w:t>Inspectors</w:t>
      </w:r>
      <w:r w:rsidRPr="00462866">
        <w:rPr>
          <w:b/>
        </w:rPr>
        <w:t>:</w:t>
      </w:r>
      <w:r>
        <w:t xml:space="preserve"> </w:t>
      </w:r>
      <w:r w:rsidR="00B74255">
        <w:t xml:space="preserve">Users who are working on SCTDA office and their key activity is to </w:t>
      </w:r>
      <w:r>
        <w:t xml:space="preserve">inspect </w:t>
      </w:r>
      <w:r w:rsidR="009D7AEE">
        <w:t>hotel/hotel apartments based on an</w:t>
      </w:r>
      <w:r>
        <w:t xml:space="preserve"> inspection checklist</w:t>
      </w:r>
      <w:r w:rsidR="00FE5690">
        <w:t xml:space="preserve"> and classification criteria and issue appropriate fines</w:t>
      </w:r>
      <w:r w:rsidR="000723B5">
        <w:t>/actions</w:t>
      </w:r>
      <w:r w:rsidR="00FE5690">
        <w:t xml:space="preserve"> when</w:t>
      </w:r>
      <w:r w:rsidR="000723B5">
        <w:t>ever</w:t>
      </w:r>
      <w:r w:rsidR="00FE5690">
        <w:t xml:space="preserve"> applicable.</w:t>
      </w:r>
    </w:p>
    <w:p w14:paraId="56BA934B" w14:textId="77777777" w:rsidR="00763AB6" w:rsidRPr="000723B5" w:rsidRDefault="00FE5690" w:rsidP="000723B5">
      <w:pPr>
        <w:pStyle w:val="ListParagraph"/>
        <w:numPr>
          <w:ilvl w:val="0"/>
          <w:numId w:val="29"/>
        </w:numPr>
        <w:rPr>
          <w:b/>
        </w:rPr>
      </w:pPr>
      <w:r>
        <w:rPr>
          <w:b/>
        </w:rPr>
        <w:t>Inspection</w:t>
      </w:r>
      <w:r w:rsidR="000723B5">
        <w:rPr>
          <w:b/>
        </w:rPr>
        <w:t xml:space="preserve"> &amp; Classification</w:t>
      </w:r>
      <w:r>
        <w:rPr>
          <w:b/>
        </w:rPr>
        <w:t xml:space="preserve"> Head</w:t>
      </w:r>
      <w:r w:rsidR="00763AB6" w:rsidRPr="00462866">
        <w:rPr>
          <w:b/>
        </w:rPr>
        <w:t xml:space="preserve">: </w:t>
      </w:r>
      <w:r>
        <w:t>User</w:t>
      </w:r>
      <w:r w:rsidR="00B74255">
        <w:t xml:space="preserve"> who </w:t>
      </w:r>
      <w:r>
        <w:t>is</w:t>
      </w:r>
      <w:r w:rsidR="00B74255">
        <w:t xml:space="preserve"> working on SCTDA office and </w:t>
      </w:r>
      <w:r>
        <w:t>his</w:t>
      </w:r>
      <w:r w:rsidR="00B74255">
        <w:t xml:space="preserve"> key activity is to </w:t>
      </w:r>
      <w:r w:rsidR="000723B5">
        <w:t xml:space="preserve">manage inspector tasks and to verify the </w:t>
      </w:r>
      <w:r w:rsidR="00763AB6" w:rsidRPr="003B5E36">
        <w:t xml:space="preserve">inspection </w:t>
      </w:r>
      <w:r w:rsidRPr="000723B5">
        <w:t>&amp; classification</w:t>
      </w:r>
      <w:r>
        <w:t xml:space="preserve"> </w:t>
      </w:r>
      <w:r w:rsidR="00763AB6" w:rsidRPr="003B5E36">
        <w:t>results</w:t>
      </w:r>
      <w:r w:rsidR="000723B5">
        <w:t xml:space="preserve"> performed by inspector.</w:t>
      </w:r>
      <w:r w:rsidR="00462866">
        <w:t xml:space="preserve"> </w:t>
      </w:r>
    </w:p>
    <w:p w14:paraId="4EB1928A" w14:textId="77777777" w:rsidR="000723B5" w:rsidRPr="000723B5" w:rsidRDefault="000723B5" w:rsidP="000723B5">
      <w:pPr>
        <w:pStyle w:val="ListParagraph"/>
        <w:numPr>
          <w:ilvl w:val="0"/>
          <w:numId w:val="29"/>
        </w:numPr>
        <w:rPr>
          <w:color w:val="FF0000"/>
        </w:rPr>
      </w:pPr>
      <w:r w:rsidRPr="000723B5">
        <w:rPr>
          <w:b/>
        </w:rPr>
        <w:t xml:space="preserve">IPTD Staff: </w:t>
      </w:r>
      <w:r>
        <w:t>User who is working on SCTDA office and his key activity is to view the training requests from tour guide and to update the training results.</w:t>
      </w:r>
    </w:p>
    <w:p w14:paraId="0D4FA05D" w14:textId="77777777" w:rsidR="00763AB6" w:rsidRPr="000723B5" w:rsidRDefault="00763AB6" w:rsidP="000723B5">
      <w:pPr>
        <w:pStyle w:val="ListParagraph"/>
        <w:numPr>
          <w:ilvl w:val="0"/>
          <w:numId w:val="29"/>
        </w:numPr>
        <w:rPr>
          <w:color w:val="FF0000"/>
        </w:rPr>
      </w:pPr>
      <w:r w:rsidRPr="000723B5">
        <w:rPr>
          <w:b/>
        </w:rPr>
        <w:t xml:space="preserve">Other Stakeholders: </w:t>
      </w:r>
      <w:r w:rsidR="00391EE9" w:rsidRPr="000723B5">
        <w:t xml:space="preserve">SCTDA Finance Department, </w:t>
      </w:r>
      <w:r w:rsidR="000723B5">
        <w:t xml:space="preserve">SCTDA Internal Auditor. These users has access to reports module. </w:t>
      </w:r>
    </w:p>
    <w:p w14:paraId="42C7B64C" w14:textId="77777777" w:rsidR="00763AB6" w:rsidRPr="005836D1" w:rsidRDefault="00763AB6" w:rsidP="00763AB6">
      <w:pPr>
        <w:rPr>
          <w:color w:val="000000" w:themeColor="text1"/>
        </w:rPr>
      </w:pPr>
    </w:p>
    <w:p w14:paraId="02A96964" w14:textId="77777777" w:rsidR="00763AB6" w:rsidRDefault="003C420F" w:rsidP="00763AB6">
      <w:pPr>
        <w:spacing w:after="160" w:line="259" w:lineRule="auto"/>
        <w:jc w:val="left"/>
      </w:pPr>
      <w:r>
        <w:rPr>
          <w:noProof/>
        </w:rPr>
        <w:lastRenderedPageBreak/>
        <mc:AlternateContent>
          <mc:Choice Requires="wps">
            <w:drawing>
              <wp:anchor distT="0" distB="0" distL="114300" distR="114300" simplePos="0" relativeHeight="251784192" behindDoc="0" locked="0" layoutInCell="1" allowOverlap="1" wp14:anchorId="5D347541" wp14:editId="4870282A">
                <wp:simplePos x="0" y="0"/>
                <wp:positionH relativeFrom="column">
                  <wp:posOffset>3978614</wp:posOffset>
                </wp:positionH>
                <wp:positionV relativeFrom="paragraph">
                  <wp:posOffset>2637020</wp:posOffset>
                </wp:positionV>
                <wp:extent cx="1690518" cy="90170"/>
                <wp:effectExtent l="0" t="0" r="5080" b="5080"/>
                <wp:wrapNone/>
                <wp:docPr id="501" name="Rectangle 501"/>
                <wp:cNvGraphicFramePr/>
                <a:graphic xmlns:a="http://schemas.openxmlformats.org/drawingml/2006/main">
                  <a:graphicData uri="http://schemas.microsoft.com/office/word/2010/wordprocessingShape">
                    <wps:wsp>
                      <wps:cNvSpPr/>
                      <wps:spPr>
                        <a:xfrm>
                          <a:off x="0" y="0"/>
                          <a:ext cx="1690518" cy="9017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4DB9D1" id="Rectangle 501" o:spid="_x0000_s1026" style="position:absolute;margin-left:313.3pt;margin-top:207.65pt;width:133.1pt;height:7.1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" fillcolor="#ededed [662]" stroked="f" strokeweight="1pt"/>
            </w:pict>
          </mc:Fallback>
        </mc:AlternateContent>
      </w:r>
      <w:r w:rsidR="00413D82">
        <w:rPr>
          <w:noProof/>
        </w:rPr>
        <mc:AlternateContent>
          <mc:Choice Requires="wps">
            <w:drawing>
              <wp:anchor distT="0" distB="0" distL="114300" distR="114300" simplePos="0" relativeHeight="251764736" behindDoc="0" locked="0" layoutInCell="1" allowOverlap="1" wp14:anchorId="039825ED" wp14:editId="11C1BEDC">
                <wp:simplePos x="0" y="0"/>
                <wp:positionH relativeFrom="column">
                  <wp:posOffset>3978137</wp:posOffset>
                </wp:positionH>
                <wp:positionV relativeFrom="paragraph">
                  <wp:posOffset>2499360</wp:posOffset>
                </wp:positionV>
                <wp:extent cx="1688756" cy="140043"/>
                <wp:effectExtent l="0" t="0" r="6985" b="0"/>
                <wp:wrapNone/>
                <wp:docPr id="2" name="Rectangle 2"/>
                <wp:cNvGraphicFramePr/>
                <a:graphic xmlns:a="http://schemas.openxmlformats.org/drawingml/2006/main">
                  <a:graphicData uri="http://schemas.microsoft.com/office/word/2010/wordprocessingShape">
                    <wps:wsp>
                      <wps:cNvSpPr/>
                      <wps:spPr>
                        <a:xfrm>
                          <a:off x="0" y="0"/>
                          <a:ext cx="1688756" cy="140043"/>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A89C6" id="Rectangle 2" o:spid="_x0000_s1026" style="position:absolute;margin-left:313.25pt;margin-top:196.8pt;width:132.95pt;height:11.0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" fillcolor="#ededed [662]" stroked="f" strokeweight="1pt"/>
            </w:pict>
          </mc:Fallback>
        </mc:AlternateContent>
      </w:r>
      <w:ins w:id="13" w:author="Prashant Thomas" w:date="2018-06-10T08:18:00Z">
        <w:r w:rsidR="00413D82">
          <w:rPr>
            <w:noProof/>
          </w:rPr>
          <w:drawing>
            <wp:inline distT="0" distB="0" distL="0" distR="0" wp14:anchorId="61CB2146" wp14:editId="50C3AB1A">
              <wp:extent cx="5732145" cy="4305935"/>
              <wp:effectExtent l="0" t="0" r="190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tors.jpeg"/>
                      <pic:cNvPicPr/>
                    </pic:nvPicPr>
                    <pic:blipFill>
                      <a:blip r:embed="rId14">
                        <a:extLst>
                          <a:ext uri="{28A0092B-C50C-407E-A947-70E740481C1C}">
                            <a14:useLocalDpi xmlns:a14="http://schemas.microsoft.com/office/drawing/2010/main" val="0"/>
                          </a:ext>
                        </a:extLst>
                      </a:blip>
                      <a:stretch>
                        <a:fillRect/>
                      </a:stretch>
                    </pic:blipFill>
                    <pic:spPr>
                      <a:xfrm>
                        <a:off x="0" y="0"/>
                        <a:ext cx="5732145" cy="4305935"/>
                      </a:xfrm>
                      <a:prstGeom prst="rect">
                        <a:avLst/>
                      </a:prstGeom>
                    </pic:spPr>
                  </pic:pic>
                </a:graphicData>
              </a:graphic>
            </wp:inline>
          </w:drawing>
        </w:r>
      </w:ins>
    </w:p>
    <w:p w14:paraId="383CC465" w14:textId="77777777" w:rsidR="00763AB6" w:rsidRDefault="00763AB6" w:rsidP="00763AB6">
      <w:pPr>
        <w:spacing w:after="160" w:line="259" w:lineRule="auto"/>
        <w:jc w:val="left"/>
        <w:rPr>
          <w:rFonts w:eastAsiaTheme="majorEastAsia" w:cstheme="majorBidi"/>
          <w:color w:val="000000" w:themeColor="text1"/>
          <w:sz w:val="36"/>
          <w:szCs w:val="26"/>
        </w:rPr>
      </w:pPr>
      <w:bookmarkStart w:id="14" w:name="_Toc515699388"/>
      <w:r>
        <w:br w:type="page"/>
      </w:r>
    </w:p>
    <w:p w14:paraId="0E4730D6" w14:textId="77777777" w:rsidR="00763AB6" w:rsidRPr="00653EC3" w:rsidRDefault="00763AB6" w:rsidP="00763AB6">
      <w:pPr>
        <w:pStyle w:val="Heading2"/>
      </w:pPr>
      <w:bookmarkStart w:id="15" w:name="_Toc515699389"/>
      <w:bookmarkEnd w:id="14"/>
      <w:r w:rsidRPr="00653EC3">
        <w:lastRenderedPageBreak/>
        <w:t>Solution Objective</w:t>
      </w:r>
      <w:bookmarkEnd w:id="15"/>
    </w:p>
    <w:p w14:paraId="5C293990" w14:textId="77777777" w:rsidR="008F766C" w:rsidRDefault="00B42FB5" w:rsidP="00B42FB5">
      <w:r>
        <w:t xml:space="preserve">The main objective of SCTDA Licensing and Classification system is to automate the following activities: </w:t>
      </w:r>
    </w:p>
    <w:p w14:paraId="34922F84" w14:textId="77777777" w:rsidR="008F766C" w:rsidRPr="00142F7A" w:rsidRDefault="00B42FB5" w:rsidP="008F766C">
      <w:pPr>
        <w:pStyle w:val="ListParagraph"/>
        <w:numPr>
          <w:ilvl w:val="0"/>
          <w:numId w:val="40"/>
        </w:numPr>
        <w:rPr>
          <w:bCs/>
        </w:rPr>
      </w:pPr>
      <w:r>
        <w:rPr>
          <w:bCs/>
        </w:rPr>
        <w:t>Tourism L</w:t>
      </w:r>
      <w:r w:rsidR="008F766C" w:rsidRPr="00142F7A">
        <w:rPr>
          <w:bCs/>
        </w:rPr>
        <w:t>icensing Services</w:t>
      </w:r>
    </w:p>
    <w:p w14:paraId="6735AB80" w14:textId="77777777" w:rsidR="008F766C" w:rsidRPr="00142F7A" w:rsidRDefault="008F766C" w:rsidP="008F766C">
      <w:pPr>
        <w:pStyle w:val="ListParagraph"/>
        <w:numPr>
          <w:ilvl w:val="0"/>
          <w:numId w:val="40"/>
        </w:numPr>
        <w:rPr>
          <w:bCs/>
        </w:rPr>
      </w:pPr>
      <w:r w:rsidRPr="00142F7A">
        <w:rPr>
          <w:bCs/>
        </w:rPr>
        <w:t>Tourism Inspection</w:t>
      </w:r>
    </w:p>
    <w:p w14:paraId="11013175" w14:textId="77777777" w:rsidR="008F766C" w:rsidRDefault="008F766C" w:rsidP="008F766C">
      <w:pPr>
        <w:pStyle w:val="ListParagraph"/>
        <w:numPr>
          <w:ilvl w:val="0"/>
          <w:numId w:val="40"/>
        </w:numPr>
        <w:rPr>
          <w:bCs/>
        </w:rPr>
      </w:pPr>
      <w:r w:rsidRPr="00142F7A">
        <w:rPr>
          <w:bCs/>
        </w:rPr>
        <w:t>Property Classification</w:t>
      </w:r>
    </w:p>
    <w:p w14:paraId="75D314D1" w14:textId="77777777" w:rsidR="00B42FB5" w:rsidRPr="00142F7A" w:rsidRDefault="00B42FB5" w:rsidP="00B42FB5">
      <w:pPr>
        <w:pStyle w:val="ListParagraph"/>
        <w:rPr>
          <w:bCs/>
        </w:rPr>
      </w:pPr>
    </w:p>
    <w:p w14:paraId="3DD2826C" w14:textId="77777777" w:rsidR="008F766C" w:rsidRDefault="00763AB6" w:rsidP="008F766C">
      <w:r>
        <w:t xml:space="preserve">Verbat Intends to build the </w:t>
      </w:r>
      <w:r w:rsidR="008F766C">
        <w:t>solution</w:t>
      </w:r>
      <w:r>
        <w:t xml:space="preserve"> based on the RFP provided by the client. </w:t>
      </w:r>
      <w:r w:rsidR="00753D31">
        <w:t xml:space="preserve">The </w:t>
      </w:r>
      <w:r>
        <w:t xml:space="preserve">following </w:t>
      </w:r>
      <w:r w:rsidR="002E2351">
        <w:t>workflows (Annex A and B) and</w:t>
      </w:r>
      <w:r>
        <w:t xml:space="preserve"> </w:t>
      </w:r>
      <w:r w:rsidR="002E2351">
        <w:t>forms (Annex C)</w:t>
      </w:r>
      <w:r>
        <w:t xml:space="preserve"> shall be considered as the primary development activity</w:t>
      </w:r>
      <w:r w:rsidR="00753D31">
        <w:t xml:space="preserve"> and might vary based on the detailed understanding of the system</w:t>
      </w:r>
      <w:r w:rsidR="008F766C">
        <w:t xml:space="preserve"> which will be carried on confirmation of the project</w:t>
      </w:r>
      <w:r w:rsidR="00310665">
        <w:t>.</w:t>
      </w:r>
    </w:p>
    <w:p w14:paraId="4FE243AC" w14:textId="77777777" w:rsidR="008F766C" w:rsidRDefault="008F766C" w:rsidP="008F766C"/>
    <w:p w14:paraId="364B008A" w14:textId="77777777" w:rsidR="00763AB6" w:rsidRPr="005C460B" w:rsidRDefault="00763AB6" w:rsidP="00763AB6">
      <w:pPr>
        <w:rPr>
          <w:b/>
        </w:rPr>
      </w:pPr>
      <w:r w:rsidRPr="005C460B">
        <w:rPr>
          <w:b/>
        </w:rPr>
        <w:t>Annex A: Tourism licensing Services</w:t>
      </w:r>
    </w:p>
    <w:p w14:paraId="76608CEA" w14:textId="77777777" w:rsidR="00763AB6" w:rsidRPr="009A2B8B" w:rsidRDefault="00763AB6" w:rsidP="006B2533">
      <w:pPr>
        <w:pStyle w:val="ListParagraph"/>
        <w:numPr>
          <w:ilvl w:val="0"/>
          <w:numId w:val="32"/>
        </w:numPr>
      </w:pPr>
      <w:r w:rsidRPr="009A2B8B">
        <w:t>New Issuance of Primary Approval to Obtain Trade License for a New Hotel/ Hotel</w:t>
      </w:r>
      <w:r>
        <w:t xml:space="preserve"> </w:t>
      </w:r>
      <w:r w:rsidRPr="009A2B8B">
        <w:t>Apartment</w:t>
      </w:r>
    </w:p>
    <w:p w14:paraId="710AE497" w14:textId="77777777" w:rsidR="00763AB6" w:rsidRPr="009A2B8B" w:rsidRDefault="00763AB6" w:rsidP="006B2533">
      <w:pPr>
        <w:pStyle w:val="ListParagraph"/>
        <w:numPr>
          <w:ilvl w:val="0"/>
          <w:numId w:val="32"/>
        </w:numPr>
      </w:pPr>
      <w:r w:rsidRPr="009A2B8B">
        <w:t>Re-Issuance of Primary Approval to Obtain Trade License for a New Hotel/Hotel Apartment</w:t>
      </w:r>
    </w:p>
    <w:p w14:paraId="49F07129" w14:textId="77777777" w:rsidR="00763AB6" w:rsidRPr="009A2B8B" w:rsidRDefault="00763AB6" w:rsidP="006B2533">
      <w:pPr>
        <w:pStyle w:val="ListParagraph"/>
        <w:numPr>
          <w:ilvl w:val="0"/>
          <w:numId w:val="32"/>
        </w:numPr>
      </w:pPr>
      <w:r w:rsidRPr="009A2B8B">
        <w:t>Issuance of Primary Approval for Modification in the building plans/drawings of new (for</w:t>
      </w:r>
      <w:r>
        <w:t xml:space="preserve"> </w:t>
      </w:r>
      <w:r w:rsidRPr="009A2B8B">
        <w:t>construction/under construction) hotel/hotel apartment</w:t>
      </w:r>
    </w:p>
    <w:p w14:paraId="283218EC" w14:textId="77777777" w:rsidR="00763AB6" w:rsidRPr="009A2B8B" w:rsidRDefault="00763AB6" w:rsidP="006B2533">
      <w:pPr>
        <w:pStyle w:val="ListParagraph"/>
        <w:numPr>
          <w:ilvl w:val="0"/>
          <w:numId w:val="32"/>
        </w:numPr>
      </w:pPr>
      <w:r w:rsidRPr="009A2B8B">
        <w:t>Issuance of Primary Approval for Modification in the building plans/drawings of an existing</w:t>
      </w:r>
      <w:r>
        <w:t xml:space="preserve"> </w:t>
      </w:r>
      <w:r w:rsidRPr="009A2B8B">
        <w:t>and operating hotel/ hotel apartment to make changes in the interior/exterior structure (i.e.</w:t>
      </w:r>
      <w:r>
        <w:t xml:space="preserve"> </w:t>
      </w:r>
      <w:r w:rsidRPr="009A2B8B">
        <w:t>rooms, public area, restaurant, facilities, etc.)</w:t>
      </w:r>
    </w:p>
    <w:p w14:paraId="24F2E636" w14:textId="77777777" w:rsidR="00763AB6" w:rsidRPr="009A2B8B" w:rsidRDefault="00763AB6" w:rsidP="006B2533">
      <w:pPr>
        <w:pStyle w:val="ListParagraph"/>
        <w:numPr>
          <w:ilvl w:val="0"/>
          <w:numId w:val="32"/>
        </w:numPr>
      </w:pPr>
      <w:r w:rsidRPr="009A2B8B">
        <w:t>Issuance of Primary Approval for Modification in the building plans/drawings for hotel/hotel</w:t>
      </w:r>
      <w:r>
        <w:t xml:space="preserve"> </w:t>
      </w:r>
      <w:r w:rsidRPr="009A2B8B">
        <w:t>apartment building structure expansion (vertical/horizontal)</w:t>
      </w:r>
    </w:p>
    <w:p w14:paraId="15765C3E" w14:textId="77777777" w:rsidR="00763AB6" w:rsidRPr="009A2B8B" w:rsidRDefault="00763AB6" w:rsidP="006B2533">
      <w:pPr>
        <w:pStyle w:val="ListParagraph"/>
        <w:numPr>
          <w:ilvl w:val="0"/>
          <w:numId w:val="32"/>
        </w:numPr>
      </w:pPr>
      <w:r w:rsidRPr="009A2B8B">
        <w:t>Issuance of Primary Approval for Modification in the building plans/drawings to change</w:t>
      </w:r>
      <w:r>
        <w:t xml:space="preserve"> </w:t>
      </w:r>
      <w:r w:rsidRPr="009A2B8B">
        <w:t>trade activity, conversion from hotel to hotel apartment and vice versa</w:t>
      </w:r>
    </w:p>
    <w:p w14:paraId="78BD79F5" w14:textId="77777777" w:rsidR="00763AB6" w:rsidRPr="009A2B8B" w:rsidRDefault="00763AB6" w:rsidP="006B2533">
      <w:pPr>
        <w:pStyle w:val="ListParagraph"/>
        <w:numPr>
          <w:ilvl w:val="0"/>
          <w:numId w:val="32"/>
        </w:numPr>
      </w:pPr>
      <w:r w:rsidRPr="009A2B8B">
        <w:t>Issuance of Primary Approval for Modification in the building plans/drawings to convert new</w:t>
      </w:r>
      <w:r>
        <w:t xml:space="preserve"> </w:t>
      </w:r>
      <w:r w:rsidRPr="009A2B8B">
        <w:t>existing building to a 4- or 5-star hotel/hotel apartment</w:t>
      </w:r>
    </w:p>
    <w:p w14:paraId="17FC9821" w14:textId="77777777" w:rsidR="00763AB6" w:rsidRPr="009A2B8B" w:rsidRDefault="00763AB6" w:rsidP="006B2533">
      <w:pPr>
        <w:pStyle w:val="ListParagraph"/>
        <w:numPr>
          <w:ilvl w:val="0"/>
          <w:numId w:val="32"/>
        </w:numPr>
      </w:pPr>
      <w:r w:rsidRPr="009A2B8B">
        <w:t>Issuance of Primary Approval for Trade License Renewal of Existing and operating</w:t>
      </w:r>
      <w:r>
        <w:t xml:space="preserve"> </w:t>
      </w:r>
      <w:r w:rsidRPr="009A2B8B">
        <w:t>Hotel/Hotel Apartment</w:t>
      </w:r>
    </w:p>
    <w:p w14:paraId="5064E1A9" w14:textId="77777777" w:rsidR="00763AB6" w:rsidRPr="009A2B8B" w:rsidRDefault="00763AB6" w:rsidP="006B2533">
      <w:pPr>
        <w:pStyle w:val="ListParagraph"/>
        <w:numPr>
          <w:ilvl w:val="0"/>
          <w:numId w:val="32"/>
        </w:numPr>
      </w:pPr>
      <w:r w:rsidRPr="009A2B8B">
        <w:t>Issuance of Primary Approval for Trade License Renewal of Existing Hotel/Hotel Apartment</w:t>
      </w:r>
      <w:r>
        <w:t xml:space="preserve"> </w:t>
      </w:r>
      <w:r w:rsidRPr="009A2B8B">
        <w:t>that are in the process to operate or not yet in operation</w:t>
      </w:r>
    </w:p>
    <w:p w14:paraId="4931E8A9" w14:textId="77777777" w:rsidR="00763AB6" w:rsidRPr="009A2B8B" w:rsidRDefault="00763AB6" w:rsidP="006B2533">
      <w:pPr>
        <w:pStyle w:val="ListParagraph"/>
        <w:numPr>
          <w:ilvl w:val="0"/>
          <w:numId w:val="32"/>
        </w:numPr>
      </w:pPr>
      <w:r w:rsidRPr="009A2B8B">
        <w:t>Issuance of Primary Approval to Obtain Official Trade Name for Hotel/Hotel Apartment</w:t>
      </w:r>
    </w:p>
    <w:p w14:paraId="1AB77430" w14:textId="77777777" w:rsidR="00763AB6" w:rsidRPr="009A2B8B" w:rsidRDefault="00763AB6" w:rsidP="006B2533">
      <w:pPr>
        <w:pStyle w:val="ListParagraph"/>
        <w:numPr>
          <w:ilvl w:val="0"/>
          <w:numId w:val="32"/>
        </w:numPr>
      </w:pPr>
      <w:r w:rsidRPr="009A2B8B">
        <w:t>Issuance of Primary Approval to Change Official Trade Name for Hotel/Hotel Apartment</w:t>
      </w:r>
    </w:p>
    <w:p w14:paraId="0AF11248" w14:textId="77777777" w:rsidR="00763AB6" w:rsidRPr="009A2B8B" w:rsidRDefault="00763AB6" w:rsidP="006B2533">
      <w:pPr>
        <w:pStyle w:val="ListParagraph"/>
        <w:numPr>
          <w:ilvl w:val="0"/>
          <w:numId w:val="32"/>
        </w:numPr>
      </w:pPr>
      <w:r w:rsidRPr="009A2B8B">
        <w:t>Issuance of Primary Approval to Change in Hotel/Hotel Apartment Owner</w:t>
      </w:r>
    </w:p>
    <w:p w14:paraId="5D571A83" w14:textId="77777777" w:rsidR="00763AB6" w:rsidRPr="009A2B8B" w:rsidRDefault="00763AB6" w:rsidP="006B2533">
      <w:pPr>
        <w:pStyle w:val="ListParagraph"/>
        <w:numPr>
          <w:ilvl w:val="0"/>
          <w:numId w:val="32"/>
        </w:numPr>
      </w:pPr>
      <w:r w:rsidRPr="009A2B8B">
        <w:lastRenderedPageBreak/>
        <w:t>Issuance of Primary Approval to Change in Hotel/Hotel Apartment Partners (Addition)</w:t>
      </w:r>
    </w:p>
    <w:p w14:paraId="71A102EE" w14:textId="77777777" w:rsidR="00763AB6" w:rsidRPr="009A2B8B" w:rsidRDefault="00763AB6" w:rsidP="006B2533">
      <w:pPr>
        <w:pStyle w:val="ListParagraph"/>
        <w:numPr>
          <w:ilvl w:val="0"/>
          <w:numId w:val="32"/>
        </w:numPr>
      </w:pPr>
      <w:r w:rsidRPr="009A2B8B">
        <w:t>Issuance of Primary Approval to Change in Hotel/Hotel Apartment Partners (Withdrawals)</w:t>
      </w:r>
    </w:p>
    <w:p w14:paraId="48FA6184" w14:textId="77777777" w:rsidR="00763AB6" w:rsidRPr="009A2B8B" w:rsidRDefault="00763AB6" w:rsidP="006B2533">
      <w:pPr>
        <w:pStyle w:val="ListParagraph"/>
        <w:numPr>
          <w:ilvl w:val="0"/>
          <w:numId w:val="32"/>
        </w:numPr>
      </w:pPr>
      <w:r w:rsidRPr="009A2B8B">
        <w:t>Issuance of Primary Approval to Change in type of ownership, i.e. company to individual and</w:t>
      </w:r>
      <w:r>
        <w:t xml:space="preserve"> </w:t>
      </w:r>
      <w:r w:rsidRPr="009A2B8B">
        <w:t>vice versa, etc.</w:t>
      </w:r>
    </w:p>
    <w:p w14:paraId="487BE4F0" w14:textId="77777777" w:rsidR="00763AB6" w:rsidRPr="009A2B8B" w:rsidRDefault="00763AB6" w:rsidP="006B2533">
      <w:pPr>
        <w:pStyle w:val="ListParagraph"/>
        <w:numPr>
          <w:ilvl w:val="0"/>
          <w:numId w:val="32"/>
        </w:numPr>
      </w:pPr>
      <w:r w:rsidRPr="009A2B8B">
        <w:t>Issuance of Primary Approval for Hotel/Hotel Apartment Operation Resumption</w:t>
      </w:r>
    </w:p>
    <w:p w14:paraId="540A98D0" w14:textId="77777777" w:rsidR="00763AB6" w:rsidRPr="009A2B8B" w:rsidRDefault="00763AB6" w:rsidP="006B2533">
      <w:pPr>
        <w:pStyle w:val="ListParagraph"/>
        <w:numPr>
          <w:ilvl w:val="0"/>
          <w:numId w:val="32"/>
        </w:numPr>
      </w:pPr>
      <w:r w:rsidRPr="009A2B8B">
        <w:t>Issuance of Primary Approval for Trade License Cancellation of the Hotel/Hotel Apartment</w:t>
      </w:r>
    </w:p>
    <w:p w14:paraId="3595444C" w14:textId="77777777" w:rsidR="00763AB6" w:rsidRPr="009A2B8B" w:rsidRDefault="00763AB6" w:rsidP="006B2533">
      <w:pPr>
        <w:pStyle w:val="ListParagraph"/>
        <w:numPr>
          <w:ilvl w:val="0"/>
          <w:numId w:val="32"/>
        </w:numPr>
      </w:pPr>
      <w:r w:rsidRPr="009A2B8B">
        <w:t>Issuance of Primary Approval to Obtain a New Hotel Management License</w:t>
      </w:r>
    </w:p>
    <w:p w14:paraId="3A69DE31" w14:textId="77777777" w:rsidR="00763AB6" w:rsidRPr="009A2B8B" w:rsidRDefault="00763AB6" w:rsidP="006B2533">
      <w:pPr>
        <w:pStyle w:val="ListParagraph"/>
        <w:numPr>
          <w:ilvl w:val="0"/>
          <w:numId w:val="32"/>
        </w:numPr>
      </w:pPr>
      <w:r w:rsidRPr="009A2B8B">
        <w:t>Issuance of Primary Approval for the Renewal of Hotel Management License</w:t>
      </w:r>
    </w:p>
    <w:p w14:paraId="0A7DDBB1" w14:textId="77777777" w:rsidR="00763AB6" w:rsidRPr="009A2B8B" w:rsidRDefault="00763AB6" w:rsidP="006B2533">
      <w:pPr>
        <w:pStyle w:val="ListParagraph"/>
        <w:numPr>
          <w:ilvl w:val="0"/>
          <w:numId w:val="32"/>
        </w:numPr>
      </w:pPr>
      <w:r w:rsidRPr="009A2B8B">
        <w:t>Issuance of Initial Approval to obtain a New Tour Operator Trade License</w:t>
      </w:r>
    </w:p>
    <w:p w14:paraId="1961B945" w14:textId="77777777" w:rsidR="00763AB6" w:rsidRPr="009A2B8B" w:rsidRDefault="00763AB6" w:rsidP="006B2533">
      <w:pPr>
        <w:pStyle w:val="ListParagraph"/>
        <w:numPr>
          <w:ilvl w:val="0"/>
          <w:numId w:val="32"/>
        </w:numPr>
      </w:pPr>
      <w:r w:rsidRPr="009A2B8B">
        <w:t>Issuance of Initial Approval for the Renewal of Tour Operator Trade License</w:t>
      </w:r>
    </w:p>
    <w:p w14:paraId="550D46BC" w14:textId="77777777" w:rsidR="00763AB6" w:rsidRPr="009A2B8B" w:rsidRDefault="00763AB6" w:rsidP="006B2533">
      <w:pPr>
        <w:pStyle w:val="ListParagraph"/>
        <w:numPr>
          <w:ilvl w:val="0"/>
          <w:numId w:val="32"/>
        </w:numPr>
      </w:pPr>
      <w:r w:rsidRPr="009A2B8B">
        <w:t>Issuance of Initial Approval to Obtain a New Tour Guide License</w:t>
      </w:r>
    </w:p>
    <w:p w14:paraId="795F7CC0" w14:textId="77777777" w:rsidR="00763AB6" w:rsidRPr="009A2B8B" w:rsidRDefault="00763AB6" w:rsidP="006B2533">
      <w:pPr>
        <w:pStyle w:val="ListParagraph"/>
        <w:numPr>
          <w:ilvl w:val="0"/>
          <w:numId w:val="32"/>
        </w:numPr>
      </w:pPr>
      <w:r w:rsidRPr="009A2B8B">
        <w:t>Issuance of Initial Approval for the Renewal of Tour Guide License</w:t>
      </w:r>
    </w:p>
    <w:p w14:paraId="5F41C583" w14:textId="77777777" w:rsidR="00763AB6" w:rsidRPr="009A2B8B" w:rsidRDefault="00763AB6" w:rsidP="006B2533">
      <w:pPr>
        <w:pStyle w:val="ListParagraph"/>
        <w:numPr>
          <w:ilvl w:val="0"/>
          <w:numId w:val="32"/>
        </w:numPr>
      </w:pPr>
      <w:r w:rsidRPr="009A2B8B">
        <w:t>Reprinting/Replacement of Issued Tour Guide License Card</w:t>
      </w:r>
    </w:p>
    <w:p w14:paraId="794324DA" w14:textId="77777777" w:rsidR="00763AB6" w:rsidRDefault="00763AB6" w:rsidP="006B2533">
      <w:pPr>
        <w:pStyle w:val="ListParagraph"/>
        <w:numPr>
          <w:ilvl w:val="0"/>
          <w:numId w:val="32"/>
        </w:numPr>
      </w:pPr>
      <w:r w:rsidRPr="009A2B8B">
        <w:t>Fines Issuance and Collection/Payment</w:t>
      </w:r>
    </w:p>
    <w:p w14:paraId="1FE9BF7A" w14:textId="77777777" w:rsidR="00763AB6" w:rsidRDefault="00763AB6" w:rsidP="008F766C">
      <w:pPr>
        <w:pStyle w:val="ListParagraph"/>
      </w:pPr>
    </w:p>
    <w:p w14:paraId="65635D98" w14:textId="77777777" w:rsidR="00763AB6" w:rsidRPr="005C460B" w:rsidRDefault="00763AB6" w:rsidP="00763AB6">
      <w:pPr>
        <w:rPr>
          <w:b/>
        </w:rPr>
      </w:pPr>
      <w:r w:rsidRPr="005C460B">
        <w:rPr>
          <w:b/>
        </w:rPr>
        <w:t>Annex B Tourism Inspection and Classification Services</w:t>
      </w:r>
    </w:p>
    <w:p w14:paraId="300A8BDA" w14:textId="77777777" w:rsidR="00763AB6" w:rsidRPr="005C460B" w:rsidRDefault="00763AB6" w:rsidP="006B2533">
      <w:pPr>
        <w:pStyle w:val="ListParagraph"/>
        <w:numPr>
          <w:ilvl w:val="0"/>
          <w:numId w:val="32"/>
        </w:numPr>
      </w:pPr>
      <w:r w:rsidRPr="005C460B">
        <w:t>Hotel/Hotel Apartment Inspection</w:t>
      </w:r>
    </w:p>
    <w:p w14:paraId="1FA3F8CC" w14:textId="77777777" w:rsidR="00763AB6" w:rsidRPr="005C460B" w:rsidRDefault="00763AB6" w:rsidP="006B2533">
      <w:pPr>
        <w:pStyle w:val="ListParagraph"/>
        <w:numPr>
          <w:ilvl w:val="0"/>
          <w:numId w:val="32"/>
        </w:numPr>
      </w:pPr>
      <w:r w:rsidRPr="005C460B">
        <w:t>Hotel/Hotel Apartment Classification</w:t>
      </w:r>
    </w:p>
    <w:p w14:paraId="708C7256" w14:textId="77777777" w:rsidR="00763AB6" w:rsidRDefault="00763AB6" w:rsidP="006B2533">
      <w:pPr>
        <w:pStyle w:val="ListParagraph"/>
        <w:numPr>
          <w:ilvl w:val="0"/>
          <w:numId w:val="32"/>
        </w:numPr>
      </w:pPr>
      <w:r w:rsidRPr="005C460B">
        <w:t>Tour Guide Inspection</w:t>
      </w:r>
    </w:p>
    <w:p w14:paraId="570B5157" w14:textId="77777777" w:rsidR="00763AB6" w:rsidRDefault="00763AB6" w:rsidP="00763AB6">
      <w:pPr>
        <w:rPr>
          <w:b/>
        </w:rPr>
      </w:pPr>
      <w:r w:rsidRPr="005C460B">
        <w:rPr>
          <w:b/>
        </w:rPr>
        <w:t xml:space="preserve">Annex </w:t>
      </w:r>
      <w:r w:rsidR="008F766C" w:rsidRPr="005C460B">
        <w:rPr>
          <w:b/>
        </w:rPr>
        <w:t>C:</w:t>
      </w:r>
      <w:r w:rsidR="008F766C">
        <w:rPr>
          <w:b/>
        </w:rPr>
        <w:t xml:space="preserve"> Sample </w:t>
      </w:r>
      <w:r w:rsidRPr="005C460B">
        <w:rPr>
          <w:b/>
        </w:rPr>
        <w:t>Application Forms</w:t>
      </w:r>
    </w:p>
    <w:p w14:paraId="683C596F" w14:textId="77777777" w:rsidR="00763AB6" w:rsidRPr="005C460B" w:rsidRDefault="00763AB6" w:rsidP="006B2533">
      <w:pPr>
        <w:pStyle w:val="ListParagraph"/>
        <w:numPr>
          <w:ilvl w:val="0"/>
          <w:numId w:val="33"/>
        </w:numPr>
      </w:pPr>
      <w:r w:rsidRPr="005C460B">
        <w:t>SCTDA-TS-SRV-1</w:t>
      </w:r>
    </w:p>
    <w:p w14:paraId="6E3FE790" w14:textId="77777777" w:rsidR="00763AB6" w:rsidRPr="005C460B" w:rsidRDefault="00763AB6" w:rsidP="006B2533">
      <w:pPr>
        <w:pStyle w:val="ListParagraph"/>
        <w:numPr>
          <w:ilvl w:val="0"/>
          <w:numId w:val="33"/>
        </w:numPr>
      </w:pPr>
      <w:r w:rsidRPr="005C460B">
        <w:t>SCTDA-TS-A001</w:t>
      </w:r>
    </w:p>
    <w:p w14:paraId="24A38343" w14:textId="77777777" w:rsidR="00763AB6" w:rsidRPr="005C460B" w:rsidRDefault="00763AB6" w:rsidP="006B2533">
      <w:pPr>
        <w:pStyle w:val="ListParagraph"/>
        <w:numPr>
          <w:ilvl w:val="0"/>
          <w:numId w:val="33"/>
        </w:numPr>
      </w:pPr>
      <w:r w:rsidRPr="005C460B">
        <w:t>SCTDA-TS-A002</w:t>
      </w:r>
    </w:p>
    <w:p w14:paraId="2FEF763C" w14:textId="77777777" w:rsidR="00763AB6" w:rsidRPr="005C460B" w:rsidRDefault="00763AB6" w:rsidP="006B2533">
      <w:pPr>
        <w:pStyle w:val="ListParagraph"/>
        <w:numPr>
          <w:ilvl w:val="0"/>
          <w:numId w:val="33"/>
        </w:numPr>
      </w:pPr>
      <w:r w:rsidRPr="005C460B">
        <w:t>SCTDA-TS-A003</w:t>
      </w:r>
    </w:p>
    <w:p w14:paraId="1097ADEC" w14:textId="77777777" w:rsidR="00763AB6" w:rsidRPr="005C460B" w:rsidRDefault="00763AB6" w:rsidP="006B2533">
      <w:pPr>
        <w:pStyle w:val="ListParagraph"/>
        <w:numPr>
          <w:ilvl w:val="0"/>
          <w:numId w:val="33"/>
        </w:numPr>
      </w:pPr>
      <w:r w:rsidRPr="005C460B">
        <w:t>SCTDA-TS-A004</w:t>
      </w:r>
    </w:p>
    <w:p w14:paraId="25F7ED36" w14:textId="77777777" w:rsidR="00763AB6" w:rsidRPr="005C460B" w:rsidRDefault="00763AB6" w:rsidP="006B2533">
      <w:pPr>
        <w:pStyle w:val="ListParagraph"/>
        <w:numPr>
          <w:ilvl w:val="0"/>
          <w:numId w:val="33"/>
        </w:numPr>
      </w:pPr>
      <w:r w:rsidRPr="005C460B">
        <w:t>SCTDA-TS-A005</w:t>
      </w:r>
    </w:p>
    <w:p w14:paraId="3353E61E" w14:textId="77777777" w:rsidR="00763AB6" w:rsidRPr="005C460B" w:rsidRDefault="00763AB6" w:rsidP="006B2533">
      <w:pPr>
        <w:pStyle w:val="ListParagraph"/>
        <w:numPr>
          <w:ilvl w:val="0"/>
          <w:numId w:val="33"/>
        </w:numPr>
      </w:pPr>
      <w:r w:rsidRPr="005C460B">
        <w:t>SCTDA-TS-A006</w:t>
      </w:r>
    </w:p>
    <w:p w14:paraId="34AFDAE6" w14:textId="77777777" w:rsidR="00763AB6" w:rsidRPr="005C460B" w:rsidRDefault="00763AB6" w:rsidP="006B2533">
      <w:pPr>
        <w:pStyle w:val="ListParagraph"/>
        <w:numPr>
          <w:ilvl w:val="0"/>
          <w:numId w:val="33"/>
        </w:numPr>
      </w:pPr>
      <w:r w:rsidRPr="005C460B">
        <w:t>SCTDA-TS-A007</w:t>
      </w:r>
    </w:p>
    <w:p w14:paraId="596D86C4" w14:textId="77777777" w:rsidR="00763AB6" w:rsidRPr="005C460B" w:rsidRDefault="00763AB6" w:rsidP="006B2533">
      <w:pPr>
        <w:pStyle w:val="ListParagraph"/>
        <w:numPr>
          <w:ilvl w:val="0"/>
          <w:numId w:val="33"/>
        </w:numPr>
      </w:pPr>
      <w:r w:rsidRPr="005C460B">
        <w:t>SCTDA-TS-A008</w:t>
      </w:r>
    </w:p>
    <w:p w14:paraId="59D7E58B" w14:textId="77777777" w:rsidR="00763AB6" w:rsidRPr="005C460B" w:rsidRDefault="00763AB6" w:rsidP="006B2533">
      <w:pPr>
        <w:pStyle w:val="ListParagraph"/>
        <w:numPr>
          <w:ilvl w:val="0"/>
          <w:numId w:val="33"/>
        </w:numPr>
      </w:pPr>
      <w:r w:rsidRPr="005C460B">
        <w:t>SCTDA-TS-A009</w:t>
      </w:r>
    </w:p>
    <w:p w14:paraId="4A8DE541" w14:textId="77777777" w:rsidR="00763AB6" w:rsidRPr="005C460B" w:rsidRDefault="00763AB6" w:rsidP="006B2533">
      <w:pPr>
        <w:pStyle w:val="ListParagraph"/>
        <w:numPr>
          <w:ilvl w:val="0"/>
          <w:numId w:val="33"/>
        </w:numPr>
      </w:pPr>
      <w:r w:rsidRPr="005C460B">
        <w:t>SCTDA-TS-B001</w:t>
      </w:r>
    </w:p>
    <w:p w14:paraId="40A0CDB3" w14:textId="77777777" w:rsidR="00763AB6" w:rsidRPr="005C460B" w:rsidRDefault="00763AB6" w:rsidP="006B2533">
      <w:pPr>
        <w:pStyle w:val="ListParagraph"/>
        <w:numPr>
          <w:ilvl w:val="0"/>
          <w:numId w:val="33"/>
        </w:numPr>
      </w:pPr>
      <w:r w:rsidRPr="005C460B">
        <w:t>SCTDA-TS-B002</w:t>
      </w:r>
    </w:p>
    <w:p w14:paraId="740012C2" w14:textId="77777777" w:rsidR="00763AB6" w:rsidRPr="005C460B" w:rsidRDefault="00763AB6" w:rsidP="006B2533">
      <w:pPr>
        <w:pStyle w:val="ListParagraph"/>
        <w:numPr>
          <w:ilvl w:val="0"/>
          <w:numId w:val="33"/>
        </w:numPr>
      </w:pPr>
      <w:r w:rsidRPr="005C460B">
        <w:t>SCTDA-TS-B003</w:t>
      </w:r>
    </w:p>
    <w:p w14:paraId="41DC884C" w14:textId="77777777" w:rsidR="00763AB6" w:rsidRPr="005C460B" w:rsidRDefault="00763AB6" w:rsidP="006B2533">
      <w:pPr>
        <w:pStyle w:val="ListParagraph"/>
        <w:numPr>
          <w:ilvl w:val="0"/>
          <w:numId w:val="33"/>
        </w:numPr>
      </w:pPr>
      <w:r w:rsidRPr="005C460B">
        <w:t>SCTDA-TS-B004</w:t>
      </w:r>
    </w:p>
    <w:p w14:paraId="4465B422" w14:textId="77777777" w:rsidR="00763AB6" w:rsidRPr="005C460B" w:rsidRDefault="00763AB6" w:rsidP="006B2533">
      <w:pPr>
        <w:pStyle w:val="ListParagraph"/>
        <w:numPr>
          <w:ilvl w:val="0"/>
          <w:numId w:val="33"/>
        </w:numPr>
      </w:pPr>
      <w:r w:rsidRPr="005C460B">
        <w:t>SCTDA-TS-B005</w:t>
      </w:r>
    </w:p>
    <w:p w14:paraId="0CBC651B" w14:textId="77777777" w:rsidR="00763AB6" w:rsidRPr="005C460B" w:rsidRDefault="00763AB6" w:rsidP="006B2533">
      <w:pPr>
        <w:pStyle w:val="ListParagraph"/>
        <w:numPr>
          <w:ilvl w:val="0"/>
          <w:numId w:val="33"/>
        </w:numPr>
      </w:pPr>
      <w:r w:rsidRPr="005C460B">
        <w:lastRenderedPageBreak/>
        <w:t>SCTDA-TS-B006</w:t>
      </w:r>
    </w:p>
    <w:p w14:paraId="327F6DBD" w14:textId="77777777" w:rsidR="00763AB6" w:rsidRPr="005C460B" w:rsidRDefault="00763AB6" w:rsidP="006B2533">
      <w:pPr>
        <w:pStyle w:val="ListParagraph"/>
        <w:numPr>
          <w:ilvl w:val="0"/>
          <w:numId w:val="33"/>
        </w:numPr>
      </w:pPr>
      <w:r w:rsidRPr="005C460B">
        <w:t>SCTDA-TS-B007</w:t>
      </w:r>
    </w:p>
    <w:p w14:paraId="5DA1B696" w14:textId="77777777" w:rsidR="00763AB6" w:rsidRPr="005C460B" w:rsidRDefault="00763AB6" w:rsidP="006B2533">
      <w:pPr>
        <w:pStyle w:val="ListParagraph"/>
        <w:numPr>
          <w:ilvl w:val="0"/>
          <w:numId w:val="33"/>
        </w:numPr>
      </w:pPr>
      <w:r w:rsidRPr="005C460B">
        <w:t>SCTDA-TS-B008</w:t>
      </w:r>
    </w:p>
    <w:p w14:paraId="1FE68AE9" w14:textId="77777777" w:rsidR="00763AB6" w:rsidRPr="005C460B" w:rsidRDefault="00763AB6" w:rsidP="006B2533">
      <w:pPr>
        <w:pStyle w:val="ListParagraph"/>
        <w:numPr>
          <w:ilvl w:val="0"/>
          <w:numId w:val="33"/>
        </w:numPr>
      </w:pPr>
      <w:r w:rsidRPr="005C460B">
        <w:t>SCTDA-TS-B009</w:t>
      </w:r>
    </w:p>
    <w:p w14:paraId="6A6BCE21" w14:textId="77777777" w:rsidR="00763AB6" w:rsidRPr="005C460B" w:rsidRDefault="00763AB6" w:rsidP="006B2533">
      <w:pPr>
        <w:pStyle w:val="ListParagraph"/>
        <w:numPr>
          <w:ilvl w:val="0"/>
          <w:numId w:val="33"/>
        </w:numPr>
      </w:pPr>
      <w:r w:rsidRPr="005C460B">
        <w:t>SCTDA-TS-B010</w:t>
      </w:r>
    </w:p>
    <w:p w14:paraId="44CFBEC0" w14:textId="77777777" w:rsidR="00763AB6" w:rsidRPr="005C460B" w:rsidRDefault="00763AB6" w:rsidP="006B2533">
      <w:pPr>
        <w:pStyle w:val="ListParagraph"/>
        <w:numPr>
          <w:ilvl w:val="0"/>
          <w:numId w:val="33"/>
        </w:numPr>
      </w:pPr>
      <w:r w:rsidRPr="005C460B">
        <w:t>SCTDA-TS-B011</w:t>
      </w:r>
    </w:p>
    <w:p w14:paraId="70D5A1C4" w14:textId="77777777" w:rsidR="00763AB6" w:rsidRPr="005C460B" w:rsidRDefault="00763AB6" w:rsidP="006B2533">
      <w:pPr>
        <w:pStyle w:val="ListParagraph"/>
        <w:numPr>
          <w:ilvl w:val="0"/>
          <w:numId w:val="33"/>
        </w:numPr>
      </w:pPr>
      <w:r w:rsidRPr="005C460B">
        <w:t>SCTDA-TS-B012</w:t>
      </w:r>
    </w:p>
    <w:p w14:paraId="4EABCA1F" w14:textId="77777777" w:rsidR="00763AB6" w:rsidRPr="005C460B" w:rsidRDefault="00763AB6" w:rsidP="006B2533">
      <w:pPr>
        <w:pStyle w:val="ListParagraph"/>
        <w:numPr>
          <w:ilvl w:val="0"/>
          <w:numId w:val="33"/>
        </w:numPr>
      </w:pPr>
      <w:r w:rsidRPr="005C460B">
        <w:t>SCTDA-TS-B013</w:t>
      </w:r>
    </w:p>
    <w:p w14:paraId="2F75F316" w14:textId="77777777" w:rsidR="00763AB6" w:rsidRPr="005C460B" w:rsidRDefault="00763AB6" w:rsidP="006B2533">
      <w:pPr>
        <w:pStyle w:val="ListParagraph"/>
        <w:numPr>
          <w:ilvl w:val="0"/>
          <w:numId w:val="33"/>
        </w:numPr>
      </w:pPr>
      <w:r w:rsidRPr="005C460B">
        <w:t>SCTDA-TS-B014</w:t>
      </w:r>
    </w:p>
    <w:p w14:paraId="5AFB5514" w14:textId="77777777" w:rsidR="00763AB6" w:rsidRPr="005C460B" w:rsidRDefault="00763AB6" w:rsidP="006B2533">
      <w:pPr>
        <w:pStyle w:val="ListParagraph"/>
        <w:numPr>
          <w:ilvl w:val="0"/>
          <w:numId w:val="33"/>
        </w:numPr>
      </w:pPr>
      <w:r w:rsidRPr="005C460B">
        <w:t>SCTDA-TS-C001</w:t>
      </w:r>
    </w:p>
    <w:p w14:paraId="76FBC20B" w14:textId="77777777" w:rsidR="00763AB6" w:rsidRPr="005C460B" w:rsidRDefault="00763AB6" w:rsidP="006B2533">
      <w:pPr>
        <w:pStyle w:val="ListParagraph"/>
        <w:numPr>
          <w:ilvl w:val="0"/>
          <w:numId w:val="33"/>
        </w:numPr>
      </w:pPr>
      <w:r w:rsidRPr="005C460B">
        <w:t>SCTDA-TS-C002</w:t>
      </w:r>
    </w:p>
    <w:p w14:paraId="335021C6" w14:textId="77777777" w:rsidR="00763AB6" w:rsidRPr="005C460B" w:rsidRDefault="00763AB6" w:rsidP="006B2533">
      <w:pPr>
        <w:pStyle w:val="ListParagraph"/>
        <w:numPr>
          <w:ilvl w:val="0"/>
          <w:numId w:val="33"/>
        </w:numPr>
      </w:pPr>
      <w:r w:rsidRPr="005C460B">
        <w:t>SCTDA-TS-C003</w:t>
      </w:r>
    </w:p>
    <w:p w14:paraId="242C737C" w14:textId="77777777" w:rsidR="00763AB6" w:rsidRDefault="00763AB6" w:rsidP="006B2533">
      <w:pPr>
        <w:pStyle w:val="ListParagraph"/>
        <w:numPr>
          <w:ilvl w:val="0"/>
          <w:numId w:val="33"/>
        </w:numPr>
      </w:pPr>
      <w:r w:rsidRPr="005C460B">
        <w:t>SCTDA-TS-C004</w:t>
      </w:r>
    </w:p>
    <w:p w14:paraId="58572B9F" w14:textId="77777777" w:rsidR="00763AB6" w:rsidRPr="005C460B" w:rsidRDefault="00763AB6" w:rsidP="00763AB6"/>
    <w:p w14:paraId="233148DB" w14:textId="77777777" w:rsidR="00763AB6" w:rsidRDefault="00763AB6" w:rsidP="008F766C">
      <w:pPr>
        <w:rPr>
          <w:rFonts w:cs="Open Sans Light"/>
        </w:rPr>
      </w:pPr>
      <w:r w:rsidRPr="009A2B8B">
        <w:rPr>
          <w:rFonts w:cs="Open Sans Light"/>
        </w:rPr>
        <w:t>The salient features of the application to be developed are noted below</w:t>
      </w:r>
      <w:r w:rsidR="002E2351">
        <w:rPr>
          <w:rFonts w:cs="Open Sans Light"/>
        </w:rPr>
        <w:t>:</w:t>
      </w:r>
    </w:p>
    <w:p w14:paraId="34C4C816" w14:textId="77777777" w:rsidR="00B26B3F" w:rsidRDefault="00B26B3F" w:rsidP="008F766C">
      <w:pPr>
        <w:rPr>
          <w:rFonts w:cs="Open Sans Light"/>
        </w:rPr>
      </w:pPr>
    </w:p>
    <w:p w14:paraId="7C3CB540" w14:textId="77777777" w:rsidR="00B26B3F" w:rsidRDefault="00B26B3F" w:rsidP="008F766C">
      <w:pPr>
        <w:rPr>
          <w:rFonts w:cs="Open Sans Light"/>
        </w:rPr>
      </w:pPr>
    </w:p>
    <w:p w14:paraId="530AF5F8" w14:textId="77777777" w:rsidR="009F0E26" w:rsidRDefault="009F0E26">
      <w:pPr>
        <w:spacing w:after="160" w:line="259" w:lineRule="auto"/>
        <w:jc w:val="left"/>
        <w:rPr>
          <w:rFonts w:eastAsiaTheme="majorEastAsia" w:cstheme="majorBidi"/>
          <w:color w:val="000000" w:themeColor="text1"/>
          <w:sz w:val="32"/>
          <w:szCs w:val="32"/>
        </w:rPr>
      </w:pPr>
      <w:bookmarkStart w:id="16" w:name="_Toc515699390"/>
      <w:r>
        <w:rPr>
          <w:sz w:val="32"/>
          <w:szCs w:val="32"/>
        </w:rPr>
        <w:br w:type="page"/>
      </w:r>
    </w:p>
    <w:p w14:paraId="40026078" w14:textId="04A1ECED" w:rsidR="008B18DF" w:rsidRPr="008B18DF" w:rsidRDefault="008B18DF" w:rsidP="00763AB6">
      <w:pPr>
        <w:pStyle w:val="Heading3"/>
        <w:rPr>
          <w:sz w:val="32"/>
          <w:szCs w:val="32"/>
        </w:rPr>
      </w:pPr>
      <w:r w:rsidRPr="008B18DF">
        <w:rPr>
          <w:sz w:val="32"/>
          <w:szCs w:val="32"/>
        </w:rPr>
        <w:lastRenderedPageBreak/>
        <w:t>Tourism licensing Services</w:t>
      </w:r>
    </w:p>
    <w:p w14:paraId="363BBE20" w14:textId="77777777" w:rsidR="00763AB6" w:rsidRPr="008B18DF" w:rsidRDefault="00763AB6" w:rsidP="008B18DF">
      <w:pPr>
        <w:pStyle w:val="Heading4"/>
        <w:rPr>
          <w:i w:val="0"/>
          <w:iCs w:val="0"/>
          <w:color w:val="auto"/>
          <w:sz w:val="32"/>
          <w:szCs w:val="32"/>
        </w:rPr>
      </w:pPr>
      <w:r w:rsidRPr="008B18DF">
        <w:rPr>
          <w:i w:val="0"/>
          <w:iCs w:val="0"/>
          <w:color w:val="auto"/>
          <w:sz w:val="32"/>
          <w:szCs w:val="32"/>
        </w:rPr>
        <w:t xml:space="preserve">Primary </w:t>
      </w:r>
      <w:r w:rsidRPr="008B18DF">
        <w:rPr>
          <w:rFonts w:ascii="Open Sans Light" w:hAnsi="Open Sans Light"/>
          <w:i w:val="0"/>
          <w:iCs w:val="0"/>
          <w:color w:val="auto"/>
          <w:sz w:val="28"/>
          <w:szCs w:val="24"/>
        </w:rPr>
        <w:t>Approval for trade license for new hotel</w:t>
      </w:r>
      <w:bookmarkEnd w:id="16"/>
    </w:p>
    <w:p w14:paraId="2CF9A5FF" w14:textId="77777777" w:rsidR="00763AB6" w:rsidRPr="008B18DF" w:rsidRDefault="00763AB6" w:rsidP="008B18DF">
      <w:pPr>
        <w:pStyle w:val="Heading5"/>
        <w:rPr>
          <w:i/>
          <w:iCs/>
        </w:rPr>
      </w:pPr>
      <w:r w:rsidRPr="008B18DF">
        <w:rPr>
          <w:i/>
          <w:iCs/>
        </w:rPr>
        <w:t>New issuance of primary approval to obtain trade license for a new Hotel/Hotel apartment</w:t>
      </w:r>
    </w:p>
    <w:p w14:paraId="0061EF59" w14:textId="77777777" w:rsidR="00763AB6" w:rsidRPr="008B18DF" w:rsidRDefault="00763AB6" w:rsidP="002E2351">
      <w:pPr>
        <w:pStyle w:val="Heading5"/>
        <w:rPr>
          <w:i/>
          <w:iCs/>
        </w:rPr>
      </w:pPr>
      <w:r w:rsidRPr="008B18DF">
        <w:rPr>
          <w:i/>
          <w:iCs/>
        </w:rPr>
        <w:t xml:space="preserve">Re-issuance of primary approval to obtain trade license for a </w:t>
      </w:r>
      <w:r w:rsidR="002E2351">
        <w:rPr>
          <w:i/>
          <w:iCs/>
        </w:rPr>
        <w:t xml:space="preserve">new </w:t>
      </w:r>
      <w:r w:rsidRPr="008B18DF">
        <w:rPr>
          <w:i/>
          <w:iCs/>
        </w:rPr>
        <w:t>Hotel/Hotel apartment</w:t>
      </w:r>
    </w:p>
    <w:p w14:paraId="4827D64A" w14:textId="3711DC1B" w:rsidR="00763AB6" w:rsidRDefault="009F0E26" w:rsidP="00763AB6">
      <w:pPr>
        <w:spacing w:after="160" w:line="259" w:lineRule="auto"/>
        <w:jc w:val="left"/>
      </w:pPr>
      <w:r>
        <w:rPr>
          <w:noProof/>
        </w:rPr>
        <w:lastRenderedPageBreak/>
        <w:drawing>
          <wp:inline distT="0" distB="0" distL="0" distR="0" wp14:anchorId="4335BED7" wp14:editId="3EB0D758">
            <wp:extent cx="5732145" cy="7441565"/>
            <wp:effectExtent l="0" t="0" r="1905" b="698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one.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7441565"/>
                    </a:xfrm>
                    <a:prstGeom prst="rect">
                      <a:avLst/>
                    </a:prstGeom>
                  </pic:spPr>
                </pic:pic>
              </a:graphicData>
            </a:graphic>
          </wp:inline>
        </w:drawing>
      </w:r>
    </w:p>
    <w:p w14:paraId="3B54AE20" w14:textId="77777777" w:rsidR="00763AB6" w:rsidRPr="008B18DF" w:rsidRDefault="00763AB6" w:rsidP="008B18DF">
      <w:pPr>
        <w:pStyle w:val="Heading4"/>
        <w:rPr>
          <w:i w:val="0"/>
          <w:iCs w:val="0"/>
          <w:color w:val="auto"/>
          <w:sz w:val="32"/>
          <w:szCs w:val="32"/>
        </w:rPr>
      </w:pPr>
      <w:bookmarkStart w:id="17" w:name="_Toc515699391"/>
      <w:r w:rsidRPr="008B18DF">
        <w:rPr>
          <w:i w:val="0"/>
          <w:iCs w:val="0"/>
          <w:color w:val="auto"/>
          <w:sz w:val="32"/>
          <w:szCs w:val="32"/>
        </w:rPr>
        <w:lastRenderedPageBreak/>
        <w:t xml:space="preserve">Approval for </w:t>
      </w:r>
      <w:r w:rsidRPr="00BC6D5C">
        <w:rPr>
          <w:i w:val="0"/>
          <w:iCs w:val="0"/>
          <w:color w:val="auto"/>
          <w:sz w:val="32"/>
          <w:szCs w:val="32"/>
          <w:highlight w:val="yellow"/>
        </w:rPr>
        <w:t>modification of building plan</w:t>
      </w:r>
      <w:bookmarkEnd w:id="17"/>
    </w:p>
    <w:p w14:paraId="3AA8D04D" w14:textId="77777777" w:rsidR="00763AB6" w:rsidRPr="008B18DF" w:rsidRDefault="00763AB6" w:rsidP="008B18DF">
      <w:pPr>
        <w:pStyle w:val="Heading5"/>
        <w:spacing w:line="240" w:lineRule="auto"/>
        <w:rPr>
          <w:i/>
          <w:iCs/>
        </w:rPr>
      </w:pPr>
      <w:r w:rsidRPr="008B18DF">
        <w:rPr>
          <w:i/>
          <w:iCs/>
        </w:rPr>
        <w:t>Issuance of primary approval for Modification in the building plans/drawings of new (for construction/under construction) hotel/hotel apartment</w:t>
      </w:r>
    </w:p>
    <w:p w14:paraId="794BE92B" w14:textId="77777777" w:rsidR="00763AB6" w:rsidRPr="008B18DF" w:rsidRDefault="00763AB6" w:rsidP="008B18DF">
      <w:pPr>
        <w:pStyle w:val="Heading5"/>
        <w:spacing w:line="240" w:lineRule="auto"/>
        <w:rPr>
          <w:i/>
          <w:iCs/>
        </w:rPr>
      </w:pPr>
      <w:r w:rsidRPr="008B18DF">
        <w:rPr>
          <w:i/>
          <w:iCs/>
        </w:rPr>
        <w:t xml:space="preserve"> Issuance of primary approval for Modification in the building plans/drawings of an existing and operating hotel/hotel apartment to make changes in the interior/exterior structure (i.e. rooms, public area, restaurant facilities, etc.) </w:t>
      </w:r>
    </w:p>
    <w:p w14:paraId="703D1699" w14:textId="77777777" w:rsidR="00763AB6" w:rsidRPr="008B18DF" w:rsidRDefault="00763AB6" w:rsidP="008B18DF">
      <w:pPr>
        <w:pStyle w:val="Heading5"/>
        <w:spacing w:line="240" w:lineRule="auto"/>
        <w:rPr>
          <w:i/>
          <w:iCs/>
        </w:rPr>
      </w:pPr>
      <w:r w:rsidRPr="008B18DF">
        <w:rPr>
          <w:i/>
          <w:iCs/>
        </w:rPr>
        <w:t>Issuance of primary approval for Modification in the building plans/drawings for hotel/hotel apartment building structure expansion (vertical/horizontal)</w:t>
      </w:r>
    </w:p>
    <w:p w14:paraId="7298CEB6" w14:textId="77777777" w:rsidR="00763AB6" w:rsidRPr="008B18DF" w:rsidRDefault="00763AB6" w:rsidP="008B18DF">
      <w:pPr>
        <w:pStyle w:val="Heading5"/>
        <w:spacing w:line="240" w:lineRule="auto"/>
        <w:rPr>
          <w:i/>
          <w:iCs/>
        </w:rPr>
      </w:pPr>
      <w:r w:rsidRPr="008B18DF">
        <w:rPr>
          <w:i/>
          <w:iCs/>
        </w:rPr>
        <w:t xml:space="preserve"> Issuance of Primary Approval for Modification in the building plans/drawings to change trade activity, conversion from hotel to hotel apartment and vice versa.</w:t>
      </w:r>
    </w:p>
    <w:p w14:paraId="6B3F01F1" w14:textId="24368C05" w:rsidR="004E38BA" w:rsidRDefault="00763AB6" w:rsidP="008B18DF">
      <w:pPr>
        <w:pStyle w:val="Heading5"/>
        <w:spacing w:line="240" w:lineRule="auto"/>
        <w:rPr>
          <w:i/>
          <w:iCs/>
        </w:rPr>
      </w:pPr>
      <w:r w:rsidRPr="008B18DF">
        <w:rPr>
          <w:i/>
          <w:iCs/>
        </w:rPr>
        <w:t xml:space="preserve"> Issuance of Primary Approval for Modification in the building plans/drawings to convert new existing building to a 4- or 5-star hotel/hotel apartment </w:t>
      </w:r>
    </w:p>
    <w:p w14:paraId="5BA65EA7" w14:textId="0E2C3161" w:rsidR="004E38BA" w:rsidRDefault="00053365">
      <w:pPr>
        <w:spacing w:after="160" w:line="259" w:lineRule="auto"/>
        <w:jc w:val="left"/>
        <w:rPr>
          <w:rFonts w:asciiTheme="majorHAnsi" w:eastAsiaTheme="majorEastAsia" w:hAnsiTheme="majorHAnsi" w:cstheme="majorBidi"/>
          <w:i/>
          <w:iCs/>
          <w:color w:val="2E74B5" w:themeColor="accent1" w:themeShade="BF"/>
        </w:rPr>
      </w:pPr>
      <w:r w:rsidRPr="00053365">
        <w:rPr>
          <w:i/>
          <w:iCs/>
          <w:noProof/>
        </w:rPr>
        <w:lastRenderedPageBreak/>
        <w:drawing>
          <wp:inline distT="0" distB="0" distL="0" distR="0" wp14:anchorId="4DC50D23" wp14:editId="707D8707">
            <wp:extent cx="5732145" cy="7444131"/>
            <wp:effectExtent l="0" t="0" r="1905" b="4445"/>
            <wp:docPr id="555" name="Picture 555" descr="D:\proposal\SCTDA LIcensing And Classificati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posal\SCTDA LIcensing And Classification\tw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7444131"/>
                    </a:xfrm>
                    <a:prstGeom prst="rect">
                      <a:avLst/>
                    </a:prstGeom>
                    <a:noFill/>
                    <a:ln>
                      <a:noFill/>
                    </a:ln>
                  </pic:spPr>
                </pic:pic>
              </a:graphicData>
            </a:graphic>
          </wp:inline>
        </w:drawing>
      </w:r>
      <w:r w:rsidR="004E38BA">
        <w:rPr>
          <w:i/>
          <w:iCs/>
        </w:rPr>
        <w:br w:type="page"/>
      </w:r>
    </w:p>
    <w:p w14:paraId="3CA999B0" w14:textId="1A40CB14" w:rsidR="00763AB6" w:rsidRPr="008B18DF" w:rsidRDefault="00763AB6" w:rsidP="008B18DF">
      <w:pPr>
        <w:pStyle w:val="Heading4"/>
        <w:rPr>
          <w:i w:val="0"/>
          <w:iCs w:val="0"/>
          <w:color w:val="auto"/>
          <w:sz w:val="32"/>
          <w:szCs w:val="32"/>
        </w:rPr>
      </w:pPr>
      <w:bookmarkStart w:id="18" w:name="_Toc515699392"/>
      <w:r w:rsidRPr="008B18DF">
        <w:rPr>
          <w:i w:val="0"/>
          <w:iCs w:val="0"/>
          <w:color w:val="auto"/>
          <w:sz w:val="32"/>
          <w:szCs w:val="32"/>
        </w:rPr>
        <w:lastRenderedPageBreak/>
        <w:t xml:space="preserve">Primary Approval for </w:t>
      </w:r>
      <w:r w:rsidRPr="00BC6D5C">
        <w:rPr>
          <w:i w:val="0"/>
          <w:iCs w:val="0"/>
          <w:color w:val="auto"/>
          <w:sz w:val="32"/>
          <w:szCs w:val="32"/>
          <w:highlight w:val="yellow"/>
        </w:rPr>
        <w:t xml:space="preserve">Trade License </w:t>
      </w:r>
      <w:commentRangeStart w:id="19"/>
      <w:r w:rsidRPr="00BC6D5C">
        <w:rPr>
          <w:i w:val="0"/>
          <w:iCs w:val="0"/>
          <w:color w:val="auto"/>
          <w:sz w:val="32"/>
          <w:szCs w:val="32"/>
          <w:highlight w:val="yellow"/>
        </w:rPr>
        <w:t>Renewal</w:t>
      </w:r>
      <w:bookmarkEnd w:id="18"/>
      <w:commentRangeEnd w:id="19"/>
      <w:r w:rsidR="00037A70">
        <w:rPr>
          <w:rStyle w:val="CommentReference"/>
          <w:rFonts w:ascii="Open Sans Light" w:eastAsiaTheme="minorHAnsi" w:hAnsi="Open Sans Light" w:cstheme="minorBidi"/>
          <w:i w:val="0"/>
          <w:iCs w:val="0"/>
          <w:color w:val="0D0D0D" w:themeColor="text1" w:themeTint="F2"/>
        </w:rPr>
        <w:commentReference w:id="19"/>
      </w:r>
    </w:p>
    <w:p w14:paraId="5179DBAA" w14:textId="3A807676" w:rsidR="00763AB6" w:rsidRPr="008B18DF" w:rsidRDefault="00763AB6" w:rsidP="008B18DF">
      <w:pPr>
        <w:pStyle w:val="Heading5"/>
        <w:rPr>
          <w:i/>
          <w:iCs/>
        </w:rPr>
      </w:pPr>
      <w:r w:rsidRPr="008B18DF">
        <w:rPr>
          <w:i/>
          <w:iCs/>
        </w:rPr>
        <w:t>Issuance of Primary Approval for Trade License Renewal of Existing and operating Hotel/Hotel Apartment</w:t>
      </w:r>
      <w:r w:rsidRPr="008B18DF">
        <w:rPr>
          <w:i/>
          <w:iCs/>
        </w:rPr>
        <w:tab/>
      </w:r>
    </w:p>
    <w:p w14:paraId="4AECE3B8" w14:textId="02D48C12" w:rsidR="00763AB6" w:rsidRPr="008B18DF" w:rsidRDefault="00763AB6" w:rsidP="008B18DF">
      <w:pPr>
        <w:pStyle w:val="Heading5"/>
        <w:rPr>
          <w:i/>
          <w:iCs/>
        </w:rPr>
      </w:pPr>
      <w:r w:rsidRPr="008B18DF">
        <w:rPr>
          <w:i/>
          <w:iCs/>
        </w:rPr>
        <w:t>Issuance of Primary Approval for Trade License Renewal of Existing Hotel/Hotel Apartment that are in the process to operate or not yet in operation</w:t>
      </w:r>
    </w:p>
    <w:p w14:paraId="7CE8F750" w14:textId="2F0E4D7B" w:rsidR="00653EC3" w:rsidRPr="00653EC3" w:rsidRDefault="00053365" w:rsidP="00653EC3">
      <w:r w:rsidRPr="00053365">
        <w:rPr>
          <w:noProof/>
        </w:rPr>
        <w:drawing>
          <wp:anchor distT="0" distB="0" distL="114300" distR="114300" simplePos="0" relativeHeight="251834368" behindDoc="1" locked="0" layoutInCell="1" allowOverlap="1" wp14:anchorId="1EAC798A" wp14:editId="62F429AB">
            <wp:simplePos x="0" y="0"/>
            <wp:positionH relativeFrom="column">
              <wp:posOffset>-38100</wp:posOffset>
            </wp:positionH>
            <wp:positionV relativeFrom="paragraph">
              <wp:posOffset>123825</wp:posOffset>
            </wp:positionV>
            <wp:extent cx="5631180" cy="7030085"/>
            <wp:effectExtent l="0" t="0" r="7620" b="0"/>
            <wp:wrapTight wrapText="bothSides">
              <wp:wrapPolygon edited="0">
                <wp:start x="2265" y="0"/>
                <wp:lineTo x="2265" y="702"/>
                <wp:lineTo x="5553" y="937"/>
                <wp:lineTo x="14103" y="937"/>
                <wp:lineTo x="1535" y="1580"/>
                <wp:lineTo x="1535" y="2517"/>
                <wp:lineTo x="7453" y="2810"/>
                <wp:lineTo x="2923" y="2810"/>
                <wp:lineTo x="2850" y="3687"/>
                <wp:lineTo x="1608" y="3922"/>
                <wp:lineTo x="1608" y="4683"/>
                <wp:lineTo x="73" y="4858"/>
                <wp:lineTo x="73" y="5560"/>
                <wp:lineTo x="10157" y="5619"/>
                <wp:lineTo x="9865" y="6556"/>
                <wp:lineTo x="2046" y="6614"/>
                <wp:lineTo x="1827" y="6673"/>
                <wp:lineTo x="2046" y="8663"/>
                <wp:lineTo x="2192" y="9365"/>
                <wp:lineTo x="1535" y="9716"/>
                <wp:lineTo x="1535" y="10009"/>
                <wp:lineTo x="2704" y="10302"/>
                <wp:lineTo x="2704" y="11589"/>
                <wp:lineTo x="3142" y="12175"/>
                <wp:lineTo x="3434" y="12233"/>
                <wp:lineTo x="18926" y="13111"/>
                <wp:lineTo x="2046" y="13462"/>
                <wp:lineTo x="2046" y="14808"/>
                <wp:lineTo x="18706" y="14984"/>
                <wp:lineTo x="18633" y="15921"/>
                <wp:lineTo x="950" y="16564"/>
                <wp:lineTo x="950" y="17091"/>
                <wp:lineTo x="10449" y="17794"/>
                <wp:lineTo x="13153" y="17794"/>
                <wp:lineTo x="13153" y="18320"/>
                <wp:lineTo x="15637" y="18730"/>
                <wp:lineTo x="18560" y="18730"/>
                <wp:lineTo x="0" y="19257"/>
                <wp:lineTo x="0" y="21481"/>
                <wp:lineTo x="21556" y="21481"/>
                <wp:lineTo x="21556" y="19257"/>
                <wp:lineTo x="19949" y="18730"/>
                <wp:lineTo x="19437" y="17794"/>
                <wp:lineTo x="20168" y="17794"/>
                <wp:lineTo x="21045" y="17267"/>
                <wp:lineTo x="21045" y="16623"/>
                <wp:lineTo x="20752" y="16330"/>
                <wp:lineTo x="19802" y="15921"/>
                <wp:lineTo x="19876" y="14984"/>
                <wp:lineTo x="20606" y="14165"/>
                <wp:lineTo x="20606" y="14048"/>
                <wp:lineTo x="19583" y="13111"/>
                <wp:lineTo x="20972" y="12175"/>
                <wp:lineTo x="21118" y="11472"/>
                <wp:lineTo x="20825" y="11297"/>
                <wp:lineTo x="19437" y="11238"/>
                <wp:lineTo x="19802" y="10009"/>
                <wp:lineTo x="19437" y="9892"/>
                <wp:lineTo x="16514" y="9365"/>
                <wp:lineTo x="16514" y="8429"/>
                <wp:lineTo x="20460" y="8429"/>
                <wp:lineTo x="21556" y="8253"/>
                <wp:lineTo x="21556" y="2224"/>
                <wp:lineTo x="21191" y="1932"/>
                <wp:lineTo x="20095" y="1873"/>
                <wp:lineTo x="19145" y="937"/>
                <wp:lineTo x="21264" y="878"/>
                <wp:lineTo x="21045" y="293"/>
                <wp:lineTo x="14395" y="0"/>
                <wp:lineTo x="2265" y="0"/>
              </wp:wrapPolygon>
            </wp:wrapTight>
            <wp:docPr id="556" name="Picture 556" descr="D:\proposal\SCTDA LIcensing And Classification\Th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posal\SCTDA LIcensing And Classification\Thre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31180" cy="7030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64A05E" w14:textId="1AB21B6B" w:rsidR="00763AB6" w:rsidRDefault="00763AB6" w:rsidP="00763AB6">
      <w:pPr>
        <w:spacing w:after="160" w:line="259" w:lineRule="auto"/>
        <w:jc w:val="left"/>
        <w:rPr>
          <w:noProof/>
          <w:sz w:val="28"/>
          <w:szCs w:val="28"/>
        </w:rPr>
      </w:pPr>
    </w:p>
    <w:p w14:paraId="7F68E3A0" w14:textId="77777777" w:rsidR="00763AB6" w:rsidRDefault="00763AB6" w:rsidP="00763AB6">
      <w:pPr>
        <w:spacing w:after="160" w:line="259" w:lineRule="auto"/>
        <w:jc w:val="left"/>
        <w:rPr>
          <w:noProof/>
          <w:sz w:val="28"/>
          <w:szCs w:val="28"/>
        </w:rPr>
      </w:pPr>
    </w:p>
    <w:p w14:paraId="75F17B24" w14:textId="77777777" w:rsidR="00763AB6" w:rsidRPr="008D3348" w:rsidRDefault="00763AB6" w:rsidP="008B18DF">
      <w:pPr>
        <w:pStyle w:val="Heading4"/>
        <w:rPr>
          <w:i w:val="0"/>
          <w:iCs w:val="0"/>
          <w:color w:val="auto"/>
          <w:sz w:val="32"/>
          <w:szCs w:val="32"/>
          <w:highlight w:val="yellow"/>
        </w:rPr>
      </w:pPr>
      <w:bookmarkStart w:id="20" w:name="_Toc515699393"/>
      <w:r w:rsidRPr="008D3348">
        <w:rPr>
          <w:i w:val="0"/>
          <w:iCs w:val="0"/>
          <w:color w:val="auto"/>
          <w:sz w:val="32"/>
          <w:szCs w:val="32"/>
          <w:highlight w:val="yellow"/>
        </w:rPr>
        <w:lastRenderedPageBreak/>
        <w:t xml:space="preserve">Approval for Trade </w:t>
      </w:r>
      <w:commentRangeStart w:id="21"/>
      <w:r w:rsidRPr="008D3348">
        <w:rPr>
          <w:i w:val="0"/>
          <w:iCs w:val="0"/>
          <w:color w:val="auto"/>
          <w:sz w:val="32"/>
          <w:szCs w:val="32"/>
          <w:highlight w:val="yellow"/>
        </w:rPr>
        <w:t>Name</w:t>
      </w:r>
      <w:bookmarkEnd w:id="20"/>
      <w:commentRangeEnd w:id="21"/>
      <w:r w:rsidR="008D3348">
        <w:rPr>
          <w:rStyle w:val="CommentReference"/>
          <w:rFonts w:ascii="Open Sans Light" w:eastAsiaTheme="minorHAnsi" w:hAnsi="Open Sans Light" w:cstheme="minorBidi"/>
          <w:i w:val="0"/>
          <w:iCs w:val="0"/>
          <w:color w:val="0D0D0D" w:themeColor="text1" w:themeTint="F2"/>
        </w:rPr>
        <w:commentReference w:id="21"/>
      </w:r>
    </w:p>
    <w:p w14:paraId="4C0E0465" w14:textId="77777777" w:rsidR="00763AB6" w:rsidRPr="008B18DF" w:rsidRDefault="00763AB6" w:rsidP="008B18DF">
      <w:pPr>
        <w:pStyle w:val="Heading5"/>
        <w:rPr>
          <w:i/>
          <w:iCs/>
        </w:rPr>
      </w:pPr>
      <w:r w:rsidRPr="008B18DF">
        <w:rPr>
          <w:i/>
          <w:iCs/>
        </w:rPr>
        <w:t xml:space="preserve">Issuance of Primary Approval to Obtain Official Trade Name for Hotel/Hotel Apartment </w:t>
      </w:r>
    </w:p>
    <w:p w14:paraId="50CB7B52" w14:textId="77777777" w:rsidR="00763AB6" w:rsidRPr="008B18DF" w:rsidRDefault="00763AB6" w:rsidP="008B18DF">
      <w:pPr>
        <w:pStyle w:val="Heading5"/>
        <w:rPr>
          <w:i/>
          <w:iCs/>
          <w:noProof/>
        </w:rPr>
      </w:pPr>
      <w:r w:rsidRPr="008B18DF">
        <w:rPr>
          <w:i/>
          <w:iCs/>
        </w:rPr>
        <w:t xml:space="preserve">Issuance of Primary Approval to Change Official Trade Name for </w:t>
      </w:r>
      <w:r w:rsidRPr="008B18DF">
        <w:rPr>
          <w:i/>
          <w:iCs/>
          <w:noProof/>
        </w:rPr>
        <w:t xml:space="preserve">Hotel/Hotel </w:t>
      </w:r>
      <w:r w:rsidRPr="008B18DF">
        <w:rPr>
          <w:i/>
          <w:iCs/>
        </w:rPr>
        <w:t>Apartment</w:t>
      </w:r>
    </w:p>
    <w:p w14:paraId="2946D075" w14:textId="4925B470" w:rsidR="00763AB6" w:rsidRDefault="008D3348" w:rsidP="00763AB6">
      <w:pPr>
        <w:spacing w:after="160" w:line="259" w:lineRule="auto"/>
        <w:jc w:val="left"/>
        <w:rPr>
          <w:noProof/>
        </w:rPr>
      </w:pPr>
      <w:r>
        <w:rPr>
          <w:noProof/>
        </w:rPr>
        <mc:AlternateContent>
          <mc:Choice Requires="wps">
            <w:drawing>
              <wp:anchor distT="0" distB="0" distL="114300" distR="114300" simplePos="0" relativeHeight="251826176" behindDoc="0" locked="0" layoutInCell="1" allowOverlap="1" wp14:anchorId="16C936A5" wp14:editId="6A4CE7C6">
                <wp:simplePos x="0" y="0"/>
                <wp:positionH relativeFrom="column">
                  <wp:posOffset>4517409</wp:posOffset>
                </wp:positionH>
                <wp:positionV relativeFrom="paragraph">
                  <wp:posOffset>1536008</wp:posOffset>
                </wp:positionV>
                <wp:extent cx="757451" cy="300251"/>
                <wp:effectExtent l="0" t="0" r="24130" b="24130"/>
                <wp:wrapNone/>
                <wp:docPr id="544" name="Rectangle 544"/>
                <wp:cNvGraphicFramePr/>
                <a:graphic xmlns:a="http://schemas.openxmlformats.org/drawingml/2006/main">
                  <a:graphicData uri="http://schemas.microsoft.com/office/word/2010/wordprocessingShape">
                    <wps:wsp>
                      <wps:cNvSpPr/>
                      <wps:spPr>
                        <a:xfrm>
                          <a:off x="0" y="0"/>
                          <a:ext cx="757451" cy="3002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3A69DD" w14:textId="77777777" w:rsidR="004E38BA" w:rsidRDefault="004E38BA" w:rsidP="008D3348">
                            <w:pPr>
                              <w:jc w:val="center"/>
                            </w:pPr>
                            <w:r>
                              <w:t>/Fees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936A5" id="Rectangle 544" o:spid="_x0000_s1076" style="position:absolute;margin-left:355.7pt;margin-top:120.95pt;width:59.65pt;height:23.6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" fillcolor="#5b9bd5 [3204]" strokecolor="#1f4d78 [1604]" strokeweight="1pt">
                <v:textbox>
                  <w:txbxContent>
                    <w:p w14:paraId="4F3A69DD" w14:textId="77777777" w:rsidR="004E38BA" w:rsidRDefault="004E38BA" w:rsidP="008D3348">
                      <w:pPr>
                        <w:jc w:val="center"/>
                      </w:pPr>
                      <w:r>
                        <w:t>/Fees</w:t>
                      </w:r>
                    </w:p>
                  </w:txbxContent>
                </v:textbox>
              </v:rect>
            </w:pict>
          </mc:Fallback>
        </mc:AlternateContent>
      </w:r>
      <w:r w:rsidR="00F25781">
        <w:rPr>
          <w:noProof/>
        </w:rPr>
        <mc:AlternateContent>
          <mc:Choice Requires="wps">
            <w:drawing>
              <wp:anchor distT="0" distB="0" distL="114300" distR="114300" simplePos="0" relativeHeight="251800576" behindDoc="0" locked="0" layoutInCell="1" allowOverlap="1" wp14:anchorId="2EB99358" wp14:editId="68352621">
                <wp:simplePos x="0" y="0"/>
                <wp:positionH relativeFrom="column">
                  <wp:posOffset>1401445</wp:posOffset>
                </wp:positionH>
                <wp:positionV relativeFrom="paragraph">
                  <wp:posOffset>4349132</wp:posOffset>
                </wp:positionV>
                <wp:extent cx="1389888" cy="497433"/>
                <wp:effectExtent l="0" t="0" r="1270" b="0"/>
                <wp:wrapNone/>
                <wp:docPr id="522" name="Rectangle 522"/>
                <wp:cNvGraphicFramePr/>
                <a:graphic xmlns:a="http://schemas.openxmlformats.org/drawingml/2006/main">
                  <a:graphicData uri="http://schemas.microsoft.com/office/word/2010/wordprocessingShape">
                    <wps:wsp>
                      <wps:cNvSpPr/>
                      <wps:spPr>
                        <a:xfrm>
                          <a:off x="0" y="0"/>
                          <a:ext cx="1389888" cy="49743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BDABB" id="Rectangle 522" o:spid="_x0000_s1026" style="position:absolute;margin-left:110.35pt;margin-top:342.45pt;width:109.45pt;height:39.1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" fillcolor="white [3212]" stroked="f" strokeweight="1pt"/>
            </w:pict>
          </mc:Fallback>
        </mc:AlternateContent>
      </w:r>
    </w:p>
    <w:p w14:paraId="1CB7DFEA" w14:textId="4687FEF5" w:rsidR="00763AB6" w:rsidRPr="00AE26B9" w:rsidRDefault="00CF44E5" w:rsidP="00763AB6">
      <w:bookmarkStart w:id="22" w:name="_GoBack"/>
      <w:bookmarkEnd w:id="22"/>
      <w:r w:rsidRPr="00053365">
        <w:rPr>
          <w:noProof/>
        </w:rPr>
        <w:drawing>
          <wp:anchor distT="0" distB="0" distL="114300" distR="114300" simplePos="0" relativeHeight="251836416" behindDoc="1" locked="0" layoutInCell="1" allowOverlap="1" wp14:anchorId="34FD2A5B" wp14:editId="0658B85C">
            <wp:simplePos x="0" y="0"/>
            <wp:positionH relativeFrom="column">
              <wp:posOffset>-68580</wp:posOffset>
            </wp:positionH>
            <wp:positionV relativeFrom="paragraph">
              <wp:posOffset>554990</wp:posOffset>
            </wp:positionV>
            <wp:extent cx="5732145" cy="6130925"/>
            <wp:effectExtent l="0" t="0" r="1905" b="3175"/>
            <wp:wrapTight wrapText="bothSides">
              <wp:wrapPolygon edited="0">
                <wp:start x="144" y="0"/>
                <wp:lineTo x="0" y="1007"/>
                <wp:lineTo x="0" y="7248"/>
                <wp:lineTo x="4594" y="7651"/>
                <wp:lineTo x="2369" y="7718"/>
                <wp:lineTo x="2369" y="8389"/>
                <wp:lineTo x="10552" y="8725"/>
                <wp:lineTo x="10552" y="9195"/>
                <wp:lineTo x="11486" y="9799"/>
                <wp:lineTo x="12132" y="9933"/>
                <wp:lineTo x="13424" y="10873"/>
                <wp:lineTo x="1866" y="11812"/>
                <wp:lineTo x="1866" y="12685"/>
                <wp:lineTo x="5671" y="13020"/>
                <wp:lineTo x="13065" y="13020"/>
                <wp:lineTo x="13639" y="14094"/>
                <wp:lineTo x="1938" y="15101"/>
                <wp:lineTo x="1866" y="15302"/>
                <wp:lineTo x="1795" y="18994"/>
                <wp:lineTo x="5958" y="19463"/>
                <wp:lineTo x="10768" y="19463"/>
                <wp:lineTo x="287" y="20269"/>
                <wp:lineTo x="287" y="21544"/>
                <wp:lineTo x="21535" y="21544"/>
                <wp:lineTo x="21535" y="20269"/>
                <wp:lineTo x="10768" y="19463"/>
                <wp:lineTo x="13208" y="19463"/>
                <wp:lineTo x="14070" y="19195"/>
                <wp:lineTo x="14142" y="18188"/>
                <wp:lineTo x="12419" y="17987"/>
                <wp:lineTo x="2154" y="17316"/>
                <wp:lineTo x="9763" y="17316"/>
                <wp:lineTo x="9978" y="16712"/>
                <wp:lineTo x="9476" y="16242"/>
                <wp:lineTo x="11629" y="16242"/>
                <wp:lineTo x="15577" y="15571"/>
                <wp:lineTo x="15649" y="14967"/>
                <wp:lineTo x="15290" y="14698"/>
                <wp:lineTo x="14070" y="14094"/>
                <wp:lineTo x="14572" y="13020"/>
                <wp:lineTo x="15075" y="12752"/>
                <wp:lineTo x="15218" y="12282"/>
                <wp:lineTo x="14931" y="11947"/>
                <wp:lineTo x="14213" y="10873"/>
                <wp:lineTo x="15505" y="9933"/>
                <wp:lineTo x="18736" y="9799"/>
                <wp:lineTo x="21535" y="9329"/>
                <wp:lineTo x="21535" y="7248"/>
                <wp:lineTo x="17874" y="6577"/>
                <wp:lineTo x="21535" y="6510"/>
                <wp:lineTo x="21535" y="3356"/>
                <wp:lineTo x="19382" y="2282"/>
                <wp:lineTo x="19956" y="1208"/>
                <wp:lineTo x="19813" y="0"/>
                <wp:lineTo x="144" y="0"/>
              </wp:wrapPolygon>
            </wp:wrapTight>
            <wp:docPr id="557" name="Picture 557" descr="C:\Users\Prashant\Downloads\fo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shant\Downloads\fou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6130925"/>
                    </a:xfrm>
                    <a:prstGeom prst="rect">
                      <a:avLst/>
                    </a:prstGeom>
                    <a:noFill/>
                    <a:ln>
                      <a:noFill/>
                    </a:ln>
                  </pic:spPr>
                </pic:pic>
              </a:graphicData>
            </a:graphic>
          </wp:anchor>
        </w:drawing>
      </w:r>
    </w:p>
    <w:p w14:paraId="5515CB74" w14:textId="77777777" w:rsidR="00763AB6" w:rsidRPr="008B18DF" w:rsidRDefault="00763AB6" w:rsidP="008B18DF">
      <w:pPr>
        <w:pStyle w:val="Heading4"/>
        <w:rPr>
          <w:i w:val="0"/>
          <w:iCs w:val="0"/>
          <w:color w:val="auto"/>
          <w:sz w:val="32"/>
          <w:szCs w:val="32"/>
        </w:rPr>
      </w:pPr>
      <w:bookmarkStart w:id="23" w:name="_Toc515699394"/>
      <w:r w:rsidRPr="008B18DF">
        <w:rPr>
          <w:i w:val="0"/>
          <w:iCs w:val="0"/>
          <w:color w:val="auto"/>
          <w:sz w:val="32"/>
          <w:szCs w:val="32"/>
        </w:rPr>
        <w:lastRenderedPageBreak/>
        <w:t xml:space="preserve">Approval for Hotel </w:t>
      </w:r>
      <w:r w:rsidR="008B18DF" w:rsidRPr="008B18DF">
        <w:rPr>
          <w:i w:val="0"/>
          <w:iCs w:val="0"/>
          <w:color w:val="auto"/>
          <w:sz w:val="32"/>
          <w:szCs w:val="32"/>
        </w:rPr>
        <w:t>Ownership</w:t>
      </w:r>
      <w:r w:rsidRPr="008B18DF">
        <w:rPr>
          <w:i w:val="0"/>
          <w:iCs w:val="0"/>
          <w:color w:val="auto"/>
          <w:sz w:val="32"/>
          <w:szCs w:val="32"/>
        </w:rPr>
        <w:t xml:space="preserve"> </w:t>
      </w:r>
      <w:commentRangeStart w:id="24"/>
      <w:r w:rsidRPr="008B18DF">
        <w:rPr>
          <w:i w:val="0"/>
          <w:iCs w:val="0"/>
          <w:color w:val="auto"/>
          <w:sz w:val="32"/>
          <w:szCs w:val="32"/>
        </w:rPr>
        <w:t>Change</w:t>
      </w:r>
      <w:bookmarkEnd w:id="23"/>
      <w:commentRangeEnd w:id="24"/>
      <w:r w:rsidR="00913D59">
        <w:rPr>
          <w:rStyle w:val="CommentReference"/>
          <w:rFonts w:ascii="Open Sans Light" w:eastAsiaTheme="minorHAnsi" w:hAnsi="Open Sans Light" w:cstheme="minorBidi"/>
          <w:i w:val="0"/>
          <w:iCs w:val="0"/>
          <w:color w:val="0D0D0D" w:themeColor="text1" w:themeTint="F2"/>
        </w:rPr>
        <w:commentReference w:id="24"/>
      </w:r>
    </w:p>
    <w:p w14:paraId="402B0ADD" w14:textId="77777777" w:rsidR="00763AB6" w:rsidRPr="008B18DF" w:rsidRDefault="00763AB6" w:rsidP="008B18DF">
      <w:pPr>
        <w:pStyle w:val="Heading5"/>
        <w:rPr>
          <w:i/>
          <w:iCs/>
        </w:rPr>
      </w:pPr>
      <w:r w:rsidRPr="008B18DF">
        <w:rPr>
          <w:i/>
          <w:iCs/>
        </w:rPr>
        <w:t xml:space="preserve">Issuance of Primary Approval to Change in Hotel/Hotel Apartment owner. </w:t>
      </w:r>
    </w:p>
    <w:p w14:paraId="4E4CA570" w14:textId="77777777" w:rsidR="00763AB6" w:rsidRPr="008B18DF" w:rsidRDefault="00763AB6" w:rsidP="008B18DF">
      <w:pPr>
        <w:pStyle w:val="Heading5"/>
        <w:rPr>
          <w:i/>
          <w:iCs/>
        </w:rPr>
      </w:pPr>
      <w:r w:rsidRPr="008B18DF">
        <w:rPr>
          <w:i/>
          <w:iCs/>
        </w:rPr>
        <w:t>Issuance of Primary Approval to Change in Hotel/Hotel Apartment Partners (Addition).</w:t>
      </w:r>
    </w:p>
    <w:p w14:paraId="6D739BC4" w14:textId="77777777" w:rsidR="00763AB6" w:rsidRPr="008B18DF" w:rsidRDefault="00763AB6" w:rsidP="008B18DF">
      <w:pPr>
        <w:pStyle w:val="Heading5"/>
        <w:rPr>
          <w:i/>
          <w:iCs/>
        </w:rPr>
      </w:pPr>
      <w:r w:rsidRPr="008B18DF">
        <w:rPr>
          <w:i/>
          <w:iCs/>
        </w:rPr>
        <w:t xml:space="preserve">Issuance of Primary Approval to Change in Hotel/Hotel Apartment Partners (Withdrawals) </w:t>
      </w:r>
    </w:p>
    <w:p w14:paraId="072BA57E" w14:textId="77777777" w:rsidR="00763AB6" w:rsidRPr="008B18DF" w:rsidRDefault="00763AB6" w:rsidP="008B18DF">
      <w:pPr>
        <w:pStyle w:val="Heading5"/>
        <w:rPr>
          <w:i/>
          <w:iCs/>
        </w:rPr>
      </w:pPr>
      <w:r w:rsidRPr="008B18DF">
        <w:rPr>
          <w:i/>
          <w:iCs/>
        </w:rPr>
        <w:t xml:space="preserve">Issuance of Primary Approval to change in type of ownership, i.e. company to individual and vice versa, etc. </w:t>
      </w:r>
    </w:p>
    <w:p w14:paraId="1BC00B8B" w14:textId="3BCD943B" w:rsidR="00763AB6" w:rsidRDefault="00053365" w:rsidP="00763AB6">
      <w:pPr>
        <w:spacing w:after="160" w:line="259" w:lineRule="auto"/>
        <w:jc w:val="left"/>
        <w:rPr>
          <w:noProof/>
        </w:rPr>
      </w:pPr>
      <w:r w:rsidRPr="00053365">
        <w:rPr>
          <w:noProof/>
        </w:rPr>
        <w:lastRenderedPageBreak/>
        <w:drawing>
          <wp:inline distT="0" distB="0" distL="0" distR="0" wp14:anchorId="7613E182" wp14:editId="4F49FEE3">
            <wp:extent cx="5732145" cy="7690263"/>
            <wp:effectExtent l="0" t="0" r="1905" b="0"/>
            <wp:docPr id="558" name="Picture 558" descr="C:\Users\Prashant\Downloads\f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shant\Downloads\fi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7690263"/>
                    </a:xfrm>
                    <a:prstGeom prst="rect">
                      <a:avLst/>
                    </a:prstGeom>
                    <a:noFill/>
                    <a:ln>
                      <a:noFill/>
                    </a:ln>
                  </pic:spPr>
                </pic:pic>
              </a:graphicData>
            </a:graphic>
          </wp:inline>
        </w:drawing>
      </w:r>
    </w:p>
    <w:p w14:paraId="31879B81" w14:textId="77777777" w:rsidR="00763AB6" w:rsidRPr="008B18DF" w:rsidRDefault="00763AB6" w:rsidP="008B18DF">
      <w:pPr>
        <w:pStyle w:val="Heading4"/>
        <w:rPr>
          <w:i w:val="0"/>
          <w:iCs w:val="0"/>
          <w:color w:val="auto"/>
          <w:sz w:val="32"/>
          <w:szCs w:val="32"/>
        </w:rPr>
      </w:pPr>
      <w:bookmarkStart w:id="25" w:name="_Toc515699395"/>
      <w:r w:rsidRPr="008B18DF">
        <w:rPr>
          <w:i w:val="0"/>
          <w:iCs w:val="0"/>
          <w:color w:val="auto"/>
          <w:sz w:val="32"/>
          <w:szCs w:val="32"/>
        </w:rPr>
        <w:lastRenderedPageBreak/>
        <w:t>Issuance of Prim</w:t>
      </w:r>
      <w:r w:rsidRPr="00857699">
        <w:rPr>
          <w:i w:val="0"/>
          <w:iCs w:val="0"/>
          <w:color w:val="auto"/>
          <w:sz w:val="32"/>
          <w:szCs w:val="32"/>
          <w:highlight w:val="yellow"/>
        </w:rPr>
        <w:t xml:space="preserve">ary Approval for Hotel/Hotel Apartment Operation </w:t>
      </w:r>
      <w:commentRangeStart w:id="26"/>
      <w:r w:rsidRPr="00857699">
        <w:rPr>
          <w:i w:val="0"/>
          <w:iCs w:val="0"/>
          <w:color w:val="auto"/>
          <w:sz w:val="32"/>
          <w:szCs w:val="32"/>
          <w:highlight w:val="yellow"/>
        </w:rPr>
        <w:t>Resumption</w:t>
      </w:r>
      <w:bookmarkEnd w:id="25"/>
      <w:commentRangeEnd w:id="26"/>
      <w:r w:rsidR="00857699">
        <w:rPr>
          <w:rStyle w:val="CommentReference"/>
          <w:rFonts w:ascii="Open Sans Light" w:eastAsiaTheme="minorHAnsi" w:hAnsi="Open Sans Light" w:cstheme="minorBidi"/>
          <w:i w:val="0"/>
          <w:iCs w:val="0"/>
          <w:color w:val="0D0D0D" w:themeColor="text1" w:themeTint="F2"/>
        </w:rPr>
        <w:commentReference w:id="26"/>
      </w:r>
    </w:p>
    <w:p w14:paraId="3A656CB2" w14:textId="3CD8CA91" w:rsidR="00763AB6" w:rsidRDefault="00F25781" w:rsidP="00763AB6">
      <w:pPr>
        <w:spacing w:after="160" w:line="259" w:lineRule="auto"/>
        <w:jc w:val="left"/>
        <w:rPr>
          <w:noProof/>
        </w:rPr>
      </w:pPr>
      <w:r>
        <w:rPr>
          <w:noProof/>
        </w:rPr>
        <mc:AlternateContent>
          <mc:Choice Requires="wpg">
            <w:drawing>
              <wp:anchor distT="0" distB="0" distL="114300" distR="114300" simplePos="0" relativeHeight="251806720" behindDoc="0" locked="0" layoutInCell="1" allowOverlap="1" wp14:anchorId="4BF9F4C7" wp14:editId="29FC51BD">
                <wp:simplePos x="0" y="0"/>
                <wp:positionH relativeFrom="column">
                  <wp:posOffset>3526585</wp:posOffset>
                </wp:positionH>
                <wp:positionV relativeFrom="paragraph">
                  <wp:posOffset>3535731</wp:posOffset>
                </wp:positionV>
                <wp:extent cx="1265530" cy="881761"/>
                <wp:effectExtent l="0" t="0" r="0" b="0"/>
                <wp:wrapNone/>
                <wp:docPr id="526" name="Group 526"/>
                <wp:cNvGraphicFramePr/>
                <a:graphic xmlns:a="http://schemas.openxmlformats.org/drawingml/2006/main">
                  <a:graphicData uri="http://schemas.microsoft.com/office/word/2010/wordprocessingGroup">
                    <wpg:wgp>
                      <wpg:cNvGrpSpPr/>
                      <wpg:grpSpPr>
                        <a:xfrm>
                          <a:off x="0" y="0"/>
                          <a:ext cx="1265530" cy="881761"/>
                          <a:chOff x="0" y="0"/>
                          <a:chExt cx="1265530" cy="881761"/>
                        </a:xfrm>
                      </wpg:grpSpPr>
                      <pic:pic xmlns:pic="http://schemas.openxmlformats.org/drawingml/2006/picture">
                        <pic:nvPicPr>
                          <pic:cNvPr id="527" name="Picture 52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447675" y="85725"/>
                            <a:ext cx="241300" cy="124460"/>
                          </a:xfrm>
                          <a:prstGeom prst="rect">
                            <a:avLst/>
                          </a:prstGeom>
                          <a:noFill/>
                          <a:ln>
                            <a:noFill/>
                          </a:ln>
                        </pic:spPr>
                      </pic:pic>
                      <pic:pic xmlns:pic="http://schemas.openxmlformats.org/drawingml/2006/picture">
                        <pic:nvPicPr>
                          <pic:cNvPr id="528" name="Picture 52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781050" y="0"/>
                            <a:ext cx="175260" cy="90170"/>
                          </a:xfrm>
                          <a:prstGeom prst="rect">
                            <a:avLst/>
                          </a:prstGeom>
                          <a:noFill/>
                          <a:ln>
                            <a:noFill/>
                          </a:ln>
                        </pic:spPr>
                      </pic:pic>
                      <wps:wsp>
                        <wps:cNvPr id="529" name="Rectangle 529"/>
                        <wps:cNvSpPr/>
                        <wps:spPr>
                          <a:xfrm>
                            <a:off x="0" y="238125"/>
                            <a:ext cx="1265530" cy="643636"/>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A49263" id="Group 526" o:spid="_x0000_s1026" style="position:absolute;margin-left:277.7pt;margin-top:278.4pt;width:99.65pt;height:69.45pt;z-index:251806720" coordsize="12655,8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">
                <v:shape id="Picture 527" o:spid="_x0000_s1027" type="#_x0000_t75" style="position:absolute;left:4476;top:857;width:2413;height:1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LPjEAAAA3AAAAA8AAABkcnMvZG93bnJldi54bWxEj0FrwkAUhO8F/8PyhN7qRqFVo6tYsRAQ&#10;BKOg3h7ZZxLMvk2zW03/vSsIHoeZ+YaZzltTiSs1rrSsoN+LQBBnVpecK9jvfj5GIJxH1lhZJgX/&#10;5GA+67xNMdb2xlu6pj4XAcIuRgWF93UspcsKMuh6tiYO3tk2Bn2QTS51g7cAN5UcRNGXNFhyWCiw&#10;pmVB2SX9MwrQrNd4/N7Y0+/BrfLaJ+NNmij13m0XExCeWv8KP9uJVvA5GMLjTDgCc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LPjEAAAA3AAAAA8AAAAAAAAAAAAAAAAA&#10;nwIAAGRycy9kb3ducmV2LnhtbFBLBQYAAAAABAAEAPcAAACQAwAAAAA=&#10;">
                  <v:imagedata r:id="rId23" o:title=""/>
                  <v:path arrowok="t"/>
                </v:shape>
                <v:shape id="Picture 528" o:spid="_x0000_s1028" type="#_x0000_t75" style="position:absolute;left:7810;width:1753;height:9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guIrCAAAA3AAAAA8AAABkcnMvZG93bnJldi54bWxET01rwkAQvQv9D8sUvOlGQWmjq9hSIRAI&#10;NBbU25CdJqHZ2TS7JvHfdw8Fj4/3vd2PphE9da62rGAxj0AQF1bXXCr4Oh1nLyCcR9bYWCYFd3Kw&#10;3z1NthhrO/An9bkvRQhhF6OCyvs2ltIVFRl0c9sSB+7bdgZ9gF0pdYdDCDeNXEbRWhqsOTRU2NJ7&#10;RcVPfjMK0KQpXt4ye/09u4+y9clrlidKTZ/HwwaEp9E/xP/uRCtYLcPacCYcAbn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oLiKwgAAANwAAAAPAAAAAAAAAAAAAAAAAJ8C&#10;AABkcnMvZG93bnJldi54bWxQSwUGAAAAAAQABAD3AAAAjgMAAAAA&#10;">
                  <v:imagedata r:id="rId23" o:title=""/>
                  <v:path arrowok="t"/>
                </v:shape>
                <v:rect id="Rectangle 529" o:spid="_x0000_s1029" style="position:absolute;top:2381;width:12655;height:64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4XEsYA&#10;AADcAAAADwAAAGRycy9kb3ducmV2LnhtbESPQWvCQBSE70L/w/IKvelGi7ZNXUUEoTkIVnvo8ZF9&#10;TWKyb8PumsR/3xUEj8PMfMMs14NpREfOV5YVTCcJCOLc6ooLBT+n3fgdhA/IGhvLpOBKHtarp9ES&#10;U217/qbuGAoRIexTVFCG0KZS+rwkg35iW+Lo/VlnMETpCqkd9hFuGjlLkoU0WHFcKLGlbUl5fbwY&#10;BXWWmcswz7vssH87v7r+Wp9+t0q9PA+bTxCBhvAI39tfWsF89gG3M/EI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4XEsYAAADcAAAADwAAAAAAAAAAAAAAAACYAgAAZHJz&#10;L2Rvd25yZXYueG1sUEsFBgAAAAAEAAQA9QAAAIsDAAAAAA==&#10;" stroked="f" strokeweight="1pt"/>
              </v:group>
            </w:pict>
          </mc:Fallback>
        </mc:AlternateContent>
      </w:r>
      <w:r w:rsidR="00053365" w:rsidRPr="00053365">
        <w:rPr>
          <w:noProof/>
        </w:rPr>
        <w:drawing>
          <wp:inline distT="0" distB="0" distL="0" distR="0" wp14:anchorId="2ED1148E" wp14:editId="34BA0D65">
            <wp:extent cx="5732145" cy="7109203"/>
            <wp:effectExtent l="0" t="0" r="1905" b="0"/>
            <wp:docPr id="559" name="Picture 559" descr="C:\Users\Prashant\Downloads\s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shant\Downloads\si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7109203"/>
                    </a:xfrm>
                    <a:prstGeom prst="rect">
                      <a:avLst/>
                    </a:prstGeom>
                    <a:noFill/>
                    <a:ln>
                      <a:noFill/>
                    </a:ln>
                  </pic:spPr>
                </pic:pic>
              </a:graphicData>
            </a:graphic>
          </wp:inline>
        </w:drawing>
      </w:r>
    </w:p>
    <w:p w14:paraId="6007B16B" w14:textId="77777777" w:rsidR="00763AB6" w:rsidRPr="008B18DF" w:rsidRDefault="00763AB6" w:rsidP="008B18DF">
      <w:pPr>
        <w:pStyle w:val="Heading4"/>
        <w:rPr>
          <w:i w:val="0"/>
          <w:iCs w:val="0"/>
          <w:color w:val="auto"/>
          <w:sz w:val="32"/>
          <w:szCs w:val="32"/>
        </w:rPr>
      </w:pPr>
      <w:bookmarkStart w:id="27" w:name="_Toc515699396"/>
      <w:r w:rsidRPr="008B18DF">
        <w:rPr>
          <w:i w:val="0"/>
          <w:iCs w:val="0"/>
          <w:color w:val="auto"/>
          <w:sz w:val="32"/>
          <w:szCs w:val="32"/>
        </w:rPr>
        <w:lastRenderedPageBreak/>
        <w:t>Issuance of Primary approval for Trade License Cancellation of the Hotel/Hotel Apartment</w:t>
      </w:r>
      <w:bookmarkEnd w:id="27"/>
    </w:p>
    <w:p w14:paraId="222E3E06" w14:textId="77777777" w:rsidR="00763AB6" w:rsidRDefault="00F25781" w:rsidP="00763AB6">
      <w:pPr>
        <w:spacing w:after="160" w:line="259" w:lineRule="auto"/>
        <w:jc w:val="left"/>
        <w:rPr>
          <w:noProof/>
        </w:rPr>
      </w:pPr>
      <w:r>
        <w:rPr>
          <w:noProof/>
        </w:rPr>
        <w:drawing>
          <wp:anchor distT="0" distB="0" distL="114300" distR="114300" simplePos="0" relativeHeight="251808768" behindDoc="0" locked="0" layoutInCell="1" allowOverlap="1" wp14:anchorId="7316F7C3" wp14:editId="41AB4A83">
            <wp:simplePos x="0" y="0"/>
            <wp:positionH relativeFrom="column">
              <wp:posOffset>3409950</wp:posOffset>
            </wp:positionH>
            <wp:positionV relativeFrom="paragraph">
              <wp:posOffset>3747118</wp:posOffset>
            </wp:positionV>
            <wp:extent cx="362138" cy="98854"/>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flipV="1">
                      <a:off x="0" y="0"/>
                      <a:ext cx="362138" cy="988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AB6">
        <w:rPr>
          <w:noProof/>
        </w:rPr>
        <w:drawing>
          <wp:inline distT="0" distB="0" distL="0" distR="0" wp14:anchorId="59241165" wp14:editId="6356526A">
            <wp:extent cx="5732025" cy="48044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7.jpeg"/>
                    <pic:cNvPicPr/>
                  </pic:nvPicPr>
                  <pic:blipFill>
                    <a:blip r:embed="rId26">
                      <a:extLst>
                        <a:ext uri="{28A0092B-C50C-407E-A947-70E740481C1C}">
                          <a14:useLocalDpi xmlns:a14="http://schemas.microsoft.com/office/drawing/2010/main" val="0"/>
                        </a:ext>
                      </a:extLst>
                    </a:blip>
                    <a:stretch>
                      <a:fillRect/>
                    </a:stretch>
                  </pic:blipFill>
                  <pic:spPr>
                    <a:xfrm>
                      <a:off x="0" y="0"/>
                      <a:ext cx="5732025" cy="4804410"/>
                    </a:xfrm>
                    <a:prstGeom prst="rect">
                      <a:avLst/>
                    </a:prstGeom>
                  </pic:spPr>
                </pic:pic>
              </a:graphicData>
            </a:graphic>
          </wp:inline>
        </w:drawing>
      </w:r>
    </w:p>
    <w:p w14:paraId="630E3216" w14:textId="77777777" w:rsidR="00763AB6" w:rsidRDefault="00763AB6" w:rsidP="00763AB6">
      <w:pPr>
        <w:spacing w:after="160" w:line="259" w:lineRule="auto"/>
        <w:jc w:val="left"/>
        <w:rPr>
          <w:noProof/>
        </w:rPr>
      </w:pPr>
    </w:p>
    <w:p w14:paraId="32A461E4" w14:textId="77777777" w:rsidR="00763AB6" w:rsidRDefault="00763AB6" w:rsidP="00763AB6">
      <w:pPr>
        <w:spacing w:after="160" w:line="259" w:lineRule="auto"/>
        <w:jc w:val="left"/>
        <w:rPr>
          <w:noProof/>
        </w:rPr>
      </w:pPr>
    </w:p>
    <w:p w14:paraId="674C30E2" w14:textId="77777777" w:rsidR="00763AB6" w:rsidRPr="008B18DF" w:rsidRDefault="008B18DF" w:rsidP="008B18DF">
      <w:pPr>
        <w:pStyle w:val="Heading4"/>
        <w:rPr>
          <w:i w:val="0"/>
          <w:iCs w:val="0"/>
          <w:color w:val="auto"/>
          <w:sz w:val="32"/>
          <w:szCs w:val="32"/>
        </w:rPr>
      </w:pPr>
      <w:bookmarkStart w:id="28" w:name="_Toc515699397"/>
      <w:r w:rsidRPr="008B18DF">
        <w:rPr>
          <w:i w:val="0"/>
          <w:iCs w:val="0"/>
          <w:color w:val="auto"/>
          <w:sz w:val="32"/>
          <w:szCs w:val="32"/>
        </w:rPr>
        <w:lastRenderedPageBreak/>
        <w:t>Approval for H</w:t>
      </w:r>
      <w:r w:rsidR="00763AB6" w:rsidRPr="008B18DF">
        <w:rPr>
          <w:i w:val="0"/>
          <w:iCs w:val="0"/>
          <w:color w:val="auto"/>
          <w:sz w:val="32"/>
          <w:szCs w:val="32"/>
        </w:rPr>
        <w:t>otel Management License</w:t>
      </w:r>
      <w:bookmarkEnd w:id="28"/>
    </w:p>
    <w:p w14:paraId="70FC2BC2" w14:textId="77777777" w:rsidR="00763AB6" w:rsidRPr="008B18DF" w:rsidRDefault="00763AB6" w:rsidP="008B18DF">
      <w:pPr>
        <w:pStyle w:val="Heading5"/>
        <w:rPr>
          <w:i/>
          <w:iCs/>
        </w:rPr>
      </w:pPr>
      <w:r w:rsidRPr="008B18DF">
        <w:rPr>
          <w:i/>
          <w:iCs/>
        </w:rPr>
        <w:t xml:space="preserve">Issuance of Primary Approval to Obtain a Hotel Management License </w:t>
      </w:r>
    </w:p>
    <w:p w14:paraId="1527B3A1" w14:textId="77777777" w:rsidR="00763AB6" w:rsidRPr="008B18DF" w:rsidRDefault="00763AB6" w:rsidP="008B18DF">
      <w:pPr>
        <w:pStyle w:val="Heading5"/>
        <w:rPr>
          <w:i/>
          <w:iCs/>
        </w:rPr>
      </w:pPr>
      <w:r w:rsidRPr="008B18DF">
        <w:rPr>
          <w:i/>
          <w:iCs/>
        </w:rPr>
        <w:t>Issuance of Primary Approval for the renewal of Hotel Management License</w:t>
      </w:r>
    </w:p>
    <w:p w14:paraId="2F22EE99" w14:textId="77777777" w:rsidR="00763AB6" w:rsidRDefault="00F25781" w:rsidP="00763AB6">
      <w:pPr>
        <w:spacing w:after="160" w:line="259" w:lineRule="auto"/>
        <w:jc w:val="left"/>
        <w:rPr>
          <w:noProof/>
        </w:rPr>
      </w:pPr>
      <w:r>
        <w:rPr>
          <w:noProof/>
        </w:rPr>
        <mc:AlternateContent>
          <mc:Choice Requires="wps">
            <w:drawing>
              <wp:anchor distT="0" distB="0" distL="114300" distR="114300" simplePos="0" relativeHeight="251812864" behindDoc="0" locked="0" layoutInCell="1" allowOverlap="1" wp14:anchorId="6BE211ED" wp14:editId="01A489A6">
                <wp:simplePos x="0" y="0"/>
                <wp:positionH relativeFrom="column">
                  <wp:posOffset>1868770</wp:posOffset>
                </wp:positionH>
                <wp:positionV relativeFrom="paragraph">
                  <wp:posOffset>3786676</wp:posOffset>
                </wp:positionV>
                <wp:extent cx="1038759" cy="526694"/>
                <wp:effectExtent l="0" t="0" r="9525" b="6985"/>
                <wp:wrapNone/>
                <wp:docPr id="533" name="Rectangle 533"/>
                <wp:cNvGraphicFramePr/>
                <a:graphic xmlns:a="http://schemas.openxmlformats.org/drawingml/2006/main">
                  <a:graphicData uri="http://schemas.microsoft.com/office/word/2010/wordprocessingShape">
                    <wps:wsp>
                      <wps:cNvSpPr/>
                      <wps:spPr>
                        <a:xfrm>
                          <a:off x="0" y="0"/>
                          <a:ext cx="1038759" cy="526694"/>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A61B9" id="Rectangle 533" o:spid="_x0000_s1026" style="position:absolute;margin-left:147.15pt;margin-top:298.15pt;width:81.8pt;height:41.4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" stroked="f" strokeweight="1pt"/>
            </w:pict>
          </mc:Fallback>
        </mc:AlternateContent>
      </w:r>
      <w:r>
        <w:rPr>
          <w:noProof/>
        </w:rPr>
        <w:drawing>
          <wp:anchor distT="0" distB="0" distL="114300" distR="114300" simplePos="0" relativeHeight="251810816" behindDoc="0" locked="0" layoutInCell="1" allowOverlap="1" wp14:anchorId="7554B712" wp14:editId="20415051">
            <wp:simplePos x="0" y="0"/>
            <wp:positionH relativeFrom="column">
              <wp:posOffset>2239010</wp:posOffset>
            </wp:positionH>
            <wp:positionV relativeFrom="paragraph">
              <wp:posOffset>3714098</wp:posOffset>
            </wp:positionV>
            <wp:extent cx="345440" cy="72390"/>
            <wp:effectExtent l="0" t="0" r="0" b="381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5440" cy="72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AB6">
        <w:rPr>
          <w:noProof/>
        </w:rPr>
        <w:drawing>
          <wp:inline distT="0" distB="0" distL="0" distR="0" wp14:anchorId="75556175" wp14:editId="04B2F0F2">
            <wp:extent cx="5732145" cy="4895805"/>
            <wp:effectExtent l="0" t="0" r="190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8&amp;19.jpeg"/>
                    <pic:cNvPicPr/>
                  </pic:nvPicPr>
                  <pic:blipFill>
                    <a:blip r:embed="rId28">
                      <a:extLst>
                        <a:ext uri="{28A0092B-C50C-407E-A947-70E740481C1C}">
                          <a14:useLocalDpi xmlns:a14="http://schemas.microsoft.com/office/drawing/2010/main" val="0"/>
                        </a:ext>
                      </a:extLst>
                    </a:blip>
                    <a:stretch>
                      <a:fillRect/>
                    </a:stretch>
                  </pic:blipFill>
                  <pic:spPr>
                    <a:xfrm>
                      <a:off x="0" y="0"/>
                      <a:ext cx="5732145" cy="4895805"/>
                    </a:xfrm>
                    <a:prstGeom prst="rect">
                      <a:avLst/>
                    </a:prstGeom>
                  </pic:spPr>
                </pic:pic>
              </a:graphicData>
            </a:graphic>
          </wp:inline>
        </w:drawing>
      </w:r>
    </w:p>
    <w:p w14:paraId="6A282584" w14:textId="77777777" w:rsidR="00763AB6" w:rsidRDefault="00763AB6" w:rsidP="00763AB6">
      <w:pPr>
        <w:spacing w:after="160" w:line="259" w:lineRule="auto"/>
        <w:jc w:val="left"/>
        <w:rPr>
          <w:noProof/>
        </w:rPr>
      </w:pPr>
    </w:p>
    <w:p w14:paraId="2134332A" w14:textId="77777777" w:rsidR="00763AB6" w:rsidRDefault="00763AB6" w:rsidP="00763AB6">
      <w:pPr>
        <w:spacing w:after="160" w:line="259" w:lineRule="auto"/>
        <w:jc w:val="left"/>
        <w:rPr>
          <w:noProof/>
        </w:rPr>
      </w:pPr>
    </w:p>
    <w:p w14:paraId="6A9B8F8C" w14:textId="77777777" w:rsidR="00763AB6" w:rsidRPr="008B18DF" w:rsidRDefault="00763AB6" w:rsidP="008B18DF">
      <w:pPr>
        <w:pStyle w:val="Heading4"/>
        <w:rPr>
          <w:i w:val="0"/>
          <w:iCs w:val="0"/>
          <w:color w:val="auto"/>
          <w:sz w:val="32"/>
          <w:szCs w:val="32"/>
        </w:rPr>
      </w:pPr>
      <w:bookmarkStart w:id="29" w:name="_Toc515699398"/>
      <w:r w:rsidRPr="008B18DF">
        <w:rPr>
          <w:i w:val="0"/>
          <w:iCs w:val="0"/>
          <w:color w:val="auto"/>
          <w:sz w:val="32"/>
          <w:szCs w:val="32"/>
        </w:rPr>
        <w:lastRenderedPageBreak/>
        <w:t xml:space="preserve">Approval for Tour Operator </w:t>
      </w:r>
      <w:r w:rsidR="008B18DF" w:rsidRPr="008B18DF">
        <w:rPr>
          <w:i w:val="0"/>
          <w:iCs w:val="0"/>
          <w:color w:val="auto"/>
          <w:sz w:val="32"/>
          <w:szCs w:val="32"/>
        </w:rPr>
        <w:t xml:space="preserve">Trade </w:t>
      </w:r>
      <w:r w:rsidRPr="008B18DF">
        <w:rPr>
          <w:i w:val="0"/>
          <w:iCs w:val="0"/>
          <w:color w:val="auto"/>
          <w:sz w:val="32"/>
          <w:szCs w:val="32"/>
        </w:rPr>
        <w:t>License</w:t>
      </w:r>
      <w:bookmarkEnd w:id="29"/>
    </w:p>
    <w:p w14:paraId="6CDEDE06" w14:textId="77777777" w:rsidR="00763AB6" w:rsidRPr="008B18DF" w:rsidRDefault="00763AB6" w:rsidP="008B18DF">
      <w:pPr>
        <w:pStyle w:val="Heading5"/>
        <w:rPr>
          <w:i/>
          <w:iCs/>
        </w:rPr>
      </w:pPr>
      <w:r w:rsidRPr="008B18DF">
        <w:rPr>
          <w:i/>
          <w:iCs/>
        </w:rPr>
        <w:t xml:space="preserve">Issuance of Initial Approval to obtain a New tour Operator Trade License </w:t>
      </w:r>
    </w:p>
    <w:p w14:paraId="3CF88929" w14:textId="77777777" w:rsidR="00763AB6" w:rsidRPr="00E01CDA" w:rsidRDefault="00763AB6" w:rsidP="008B18DF">
      <w:pPr>
        <w:pStyle w:val="Heading5"/>
        <w:rPr>
          <w:noProof/>
        </w:rPr>
      </w:pPr>
      <w:r w:rsidRPr="008B18DF">
        <w:rPr>
          <w:i/>
          <w:iCs/>
        </w:rPr>
        <w:t>Issuance of Initial Approval for the Renewal of Tour Operator Trade</w:t>
      </w:r>
      <w:r>
        <w:t xml:space="preserve"> License                          </w:t>
      </w:r>
    </w:p>
    <w:p w14:paraId="25B2C2D6" w14:textId="77777777" w:rsidR="00763AB6" w:rsidRDefault="00F25781" w:rsidP="00763AB6">
      <w:pPr>
        <w:spacing w:after="160" w:line="259" w:lineRule="auto"/>
        <w:jc w:val="left"/>
        <w:rPr>
          <w:noProof/>
        </w:rPr>
      </w:pPr>
      <w:r>
        <w:rPr>
          <w:noProof/>
        </w:rPr>
        <w:drawing>
          <wp:anchor distT="0" distB="0" distL="114300" distR="114300" simplePos="0" relativeHeight="251816960" behindDoc="0" locked="0" layoutInCell="1" allowOverlap="1" wp14:anchorId="04CDA5D0" wp14:editId="5FD237C3">
            <wp:simplePos x="0" y="0"/>
            <wp:positionH relativeFrom="column">
              <wp:posOffset>2116867</wp:posOffset>
            </wp:positionH>
            <wp:positionV relativeFrom="paragraph">
              <wp:posOffset>3746500</wp:posOffset>
            </wp:positionV>
            <wp:extent cx="292735" cy="88803"/>
            <wp:effectExtent l="0" t="0" r="0" b="6985"/>
            <wp:wrapNone/>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flipV="1">
                      <a:off x="0" y="0"/>
                      <a:ext cx="292735" cy="88803"/>
                    </a:xfrm>
                    <a:prstGeom prst="rect">
                      <a:avLst/>
                    </a:prstGeom>
                    <a:noFill/>
                    <a:ln>
                      <a:noFill/>
                    </a:ln>
                  </pic:spPr>
                </pic:pic>
              </a:graphicData>
            </a:graphic>
            <wp14:sizeRelV relativeFrom="margin">
              <wp14:pctHeight>0</wp14:pctHeight>
            </wp14:sizeRelV>
          </wp:anchor>
        </w:drawing>
      </w:r>
      <w:r>
        <w:rPr>
          <w:noProof/>
        </w:rPr>
        <mc:AlternateContent>
          <mc:Choice Requires="wpg">
            <w:drawing>
              <wp:anchor distT="0" distB="0" distL="114300" distR="114300" simplePos="0" relativeHeight="251814912" behindDoc="0" locked="0" layoutInCell="1" allowOverlap="1" wp14:anchorId="30967ED9" wp14:editId="1EB20CBF">
                <wp:simplePos x="0" y="0"/>
                <wp:positionH relativeFrom="column">
                  <wp:posOffset>1702761</wp:posOffset>
                </wp:positionH>
                <wp:positionV relativeFrom="paragraph">
                  <wp:posOffset>3674865</wp:posOffset>
                </wp:positionV>
                <wp:extent cx="1214323" cy="805662"/>
                <wp:effectExtent l="0" t="0" r="5080" b="0"/>
                <wp:wrapNone/>
                <wp:docPr id="534" name="Group 534"/>
                <wp:cNvGraphicFramePr/>
                <a:graphic xmlns:a="http://schemas.openxmlformats.org/drawingml/2006/main">
                  <a:graphicData uri="http://schemas.microsoft.com/office/word/2010/wordprocessingGroup">
                    <wpg:wgp>
                      <wpg:cNvGrpSpPr/>
                      <wpg:grpSpPr>
                        <a:xfrm>
                          <a:off x="0" y="0"/>
                          <a:ext cx="1214323" cy="805662"/>
                          <a:chOff x="0" y="0"/>
                          <a:chExt cx="1214323" cy="805662"/>
                        </a:xfrm>
                      </wpg:grpSpPr>
                      <wps:wsp>
                        <wps:cNvPr id="535" name="Rectangle 535"/>
                        <wps:cNvSpPr/>
                        <wps:spPr>
                          <a:xfrm>
                            <a:off x="0" y="161925"/>
                            <a:ext cx="1214323" cy="643737"/>
                          </a:xfrm>
                          <a:prstGeom prst="rect">
                            <a:avLst/>
                          </a:prstGeom>
                          <a:solidFill>
                            <a:srgbClr val="FFFF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36" name="Picture 53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781050" y="0"/>
                            <a:ext cx="95885" cy="72390"/>
                          </a:xfrm>
                          <a:prstGeom prst="rect">
                            <a:avLst/>
                          </a:prstGeom>
                          <a:noFill/>
                          <a:ln>
                            <a:noFill/>
                          </a:ln>
                        </pic:spPr>
                      </pic:pic>
                    </wpg:wgp>
                  </a:graphicData>
                </a:graphic>
              </wp:anchor>
            </w:drawing>
          </mc:Choice>
          <mc:Fallback>
            <w:pict>
              <v:group w14:anchorId="473C3148" id="Group 534" o:spid="_x0000_s1026" style="position:absolute;margin-left:134.1pt;margin-top:289.35pt;width:95.6pt;height:63.45pt;z-index:251814912" coordsize="12143,8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">
                <v:rect id="Rectangle 535" o:spid="_x0000_s1027" style="position:absolute;top:1619;width:12143;height:6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qLysUA&#10;AADcAAAADwAAAGRycy9kb3ducmV2LnhtbESPQWvCQBSE7wX/w/IKvdVNK6kldRURCs2hYNWDx0f2&#10;mcRk34bdNYn/visIHoeZ+YZZrEbTip6cry0reJsmIIgLq2suFRz236+fIHxA1thaJgVX8rBaTp4W&#10;mGk78B/1u1CKCGGfoYIqhC6T0hcVGfRT2xFH72SdwRClK6V2OES4aeV7knxIgzXHhQo72lRUNLuL&#10;UdDkubmMadHn29/5eeaGa7M/bpR6eR7XXyACjeERvrd/tIJ0lsLtTD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ovKxQAAANwAAAAPAAAAAAAAAAAAAAAAAJgCAABkcnMv&#10;ZG93bnJldi54bWxQSwUGAAAAAAQABAD1AAAAigMAAAAA&#10;" stroked="f" strokeweight="1pt"/>
                <v:shape id="Picture 536" o:spid="_x0000_s1028" type="#_x0000_t75" style="position:absolute;left:7810;width:959;height: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X/3rEAAAA3AAAAA8AAABkcnMvZG93bnJldi54bWxEj0FrwkAUhO9C/8PyCr1I3bTWENKsUsSi&#10;9Gaq4PGRfc0Gs29Ddo3pv3cLBY/DzHzDFKvRtmKg3jeOFbzMEhDEldMN1woO35/PGQgfkDW2jknB&#10;L3lYLR8mBebaXXlPQxlqESHsc1RgQuhyKX1lyKKfuY44ej+utxii7Gupe7xGuG3la5Kk0mLDccFg&#10;R2tD1bm8WAVDhl9metocz14vDm/BbMu1Z6WeHsePdxCBxnAP/7d3WsFinsLfmXgE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gX/3rEAAAA3AAAAA8AAAAAAAAAAAAAAAAA&#10;nwIAAGRycy9kb3ducmV2LnhtbFBLBQYAAAAABAAEAPcAAACQAwAAAAA=&#10;">
                  <v:imagedata r:id="rId31" o:title=""/>
                  <v:path arrowok="t"/>
                </v:shape>
              </v:group>
            </w:pict>
          </mc:Fallback>
        </mc:AlternateContent>
      </w:r>
      <w:r w:rsidR="00763AB6">
        <w:rPr>
          <w:noProof/>
        </w:rPr>
        <w:drawing>
          <wp:inline distT="0" distB="0" distL="0" distR="0" wp14:anchorId="79770FA5" wp14:editId="2F9FAF8A">
            <wp:extent cx="5732145" cy="5120973"/>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amp;21.jpeg"/>
                    <pic:cNvPicPr/>
                  </pic:nvPicPr>
                  <pic:blipFill>
                    <a:blip r:embed="rId32">
                      <a:extLst>
                        <a:ext uri="{28A0092B-C50C-407E-A947-70E740481C1C}">
                          <a14:useLocalDpi xmlns:a14="http://schemas.microsoft.com/office/drawing/2010/main" val="0"/>
                        </a:ext>
                      </a:extLst>
                    </a:blip>
                    <a:stretch>
                      <a:fillRect/>
                    </a:stretch>
                  </pic:blipFill>
                  <pic:spPr>
                    <a:xfrm>
                      <a:off x="0" y="0"/>
                      <a:ext cx="5732145" cy="5120973"/>
                    </a:xfrm>
                    <a:prstGeom prst="rect">
                      <a:avLst/>
                    </a:prstGeom>
                  </pic:spPr>
                </pic:pic>
              </a:graphicData>
            </a:graphic>
          </wp:inline>
        </w:drawing>
      </w:r>
    </w:p>
    <w:p w14:paraId="55E95685" w14:textId="77777777" w:rsidR="00763AB6" w:rsidRDefault="00763AB6" w:rsidP="00763AB6">
      <w:pPr>
        <w:spacing w:after="160" w:line="259" w:lineRule="auto"/>
        <w:jc w:val="left"/>
        <w:rPr>
          <w:rFonts w:eastAsiaTheme="majorEastAsia" w:cstheme="majorBidi"/>
          <w:noProof/>
          <w:color w:val="000000" w:themeColor="text1"/>
          <w:sz w:val="28"/>
          <w:szCs w:val="28"/>
        </w:rPr>
      </w:pPr>
      <w:r>
        <w:rPr>
          <w:noProof/>
          <w:szCs w:val="28"/>
        </w:rPr>
        <w:br w:type="page"/>
      </w:r>
    </w:p>
    <w:p w14:paraId="73A910CB" w14:textId="77777777" w:rsidR="00763AB6" w:rsidRPr="008B18DF" w:rsidRDefault="00763AB6" w:rsidP="008B18DF">
      <w:pPr>
        <w:pStyle w:val="Heading4"/>
        <w:rPr>
          <w:i w:val="0"/>
          <w:iCs w:val="0"/>
          <w:color w:val="auto"/>
          <w:sz w:val="32"/>
          <w:szCs w:val="32"/>
        </w:rPr>
      </w:pPr>
      <w:bookmarkStart w:id="30" w:name="_Toc515699399"/>
      <w:r w:rsidRPr="008B18DF">
        <w:rPr>
          <w:i w:val="0"/>
          <w:iCs w:val="0"/>
          <w:color w:val="auto"/>
          <w:sz w:val="32"/>
          <w:szCs w:val="32"/>
        </w:rPr>
        <w:lastRenderedPageBreak/>
        <w:t>Approval for New Tour Guide License</w:t>
      </w:r>
      <w:bookmarkEnd w:id="30"/>
    </w:p>
    <w:p w14:paraId="37F62BD7" w14:textId="77777777" w:rsidR="00763AB6" w:rsidRPr="008B18DF" w:rsidRDefault="00763AB6" w:rsidP="008B18DF">
      <w:pPr>
        <w:pStyle w:val="Heading5"/>
        <w:rPr>
          <w:i/>
          <w:iCs/>
        </w:rPr>
      </w:pPr>
      <w:r w:rsidRPr="008B18DF">
        <w:rPr>
          <w:i/>
          <w:iCs/>
        </w:rPr>
        <w:t xml:space="preserve">Issuance of a New Tour Guide License </w:t>
      </w:r>
    </w:p>
    <w:p w14:paraId="79FCA6C0" w14:textId="77777777" w:rsidR="00763AB6" w:rsidRPr="008B18DF" w:rsidRDefault="00763AB6" w:rsidP="008B18DF">
      <w:pPr>
        <w:pStyle w:val="Heading5"/>
        <w:rPr>
          <w:i/>
          <w:iCs/>
        </w:rPr>
      </w:pPr>
      <w:r w:rsidRPr="008B18DF">
        <w:rPr>
          <w:i/>
          <w:iCs/>
        </w:rPr>
        <w:t xml:space="preserve"> Renewal of Tour Guide License </w:t>
      </w:r>
    </w:p>
    <w:p w14:paraId="6C96172C" w14:textId="77777777" w:rsidR="00763AB6" w:rsidRDefault="00763AB6" w:rsidP="00763AB6">
      <w:pPr>
        <w:spacing w:after="160" w:line="259" w:lineRule="auto"/>
        <w:jc w:val="left"/>
        <w:rPr>
          <w:noProof/>
          <w:sz w:val="28"/>
          <w:szCs w:val="28"/>
        </w:rPr>
      </w:pPr>
      <w:r>
        <w:rPr>
          <w:noProof/>
          <w:sz w:val="28"/>
          <w:szCs w:val="28"/>
        </w:rPr>
        <w:drawing>
          <wp:inline distT="0" distB="0" distL="0" distR="0" wp14:anchorId="064CDDA3" wp14:editId="1C1E04CC">
            <wp:extent cx="5116514" cy="6516685"/>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amp;23.jpeg"/>
                    <pic:cNvPicPr/>
                  </pic:nvPicPr>
                  <pic:blipFill>
                    <a:blip r:embed="rId33">
                      <a:extLst>
                        <a:ext uri="{28A0092B-C50C-407E-A947-70E740481C1C}">
                          <a14:useLocalDpi xmlns:a14="http://schemas.microsoft.com/office/drawing/2010/main" val="0"/>
                        </a:ext>
                      </a:extLst>
                    </a:blip>
                    <a:stretch>
                      <a:fillRect/>
                    </a:stretch>
                  </pic:blipFill>
                  <pic:spPr>
                    <a:xfrm>
                      <a:off x="0" y="0"/>
                      <a:ext cx="5116514" cy="6516685"/>
                    </a:xfrm>
                    <a:prstGeom prst="rect">
                      <a:avLst/>
                    </a:prstGeom>
                  </pic:spPr>
                </pic:pic>
              </a:graphicData>
            </a:graphic>
          </wp:inline>
        </w:drawing>
      </w:r>
    </w:p>
    <w:p w14:paraId="5503E3E6" w14:textId="77777777" w:rsidR="00763AB6" w:rsidRPr="008B18DF" w:rsidRDefault="00763AB6" w:rsidP="008B18DF">
      <w:pPr>
        <w:pStyle w:val="Heading4"/>
        <w:rPr>
          <w:i w:val="0"/>
          <w:iCs w:val="0"/>
          <w:color w:val="auto"/>
          <w:sz w:val="32"/>
          <w:szCs w:val="32"/>
        </w:rPr>
      </w:pPr>
      <w:bookmarkStart w:id="31" w:name="_Toc515699400"/>
      <w:r w:rsidRPr="008B18DF">
        <w:rPr>
          <w:i w:val="0"/>
          <w:iCs w:val="0"/>
          <w:color w:val="auto"/>
          <w:sz w:val="32"/>
          <w:szCs w:val="32"/>
        </w:rPr>
        <w:lastRenderedPageBreak/>
        <w:t>Reprinting/Replacement of Issued Tour guide License Card</w:t>
      </w:r>
      <w:bookmarkEnd w:id="31"/>
    </w:p>
    <w:p w14:paraId="114AE492" w14:textId="77777777" w:rsidR="00763AB6" w:rsidRDefault="00A4780A" w:rsidP="00763AB6">
      <w:pPr>
        <w:rPr>
          <w:noProof/>
        </w:rPr>
      </w:pPr>
      <w:r w:rsidRPr="008B18DF">
        <w:rPr>
          <w:i/>
          <w:iCs/>
          <w:noProof/>
          <w:color w:val="auto"/>
          <w:sz w:val="32"/>
          <w:szCs w:val="32"/>
        </w:rPr>
        <w:drawing>
          <wp:anchor distT="0" distB="0" distL="114300" distR="114300" simplePos="0" relativeHeight="251752448" behindDoc="1" locked="0" layoutInCell="1" allowOverlap="1" wp14:anchorId="11A0FD8D" wp14:editId="46AABA69">
            <wp:simplePos x="0" y="0"/>
            <wp:positionH relativeFrom="column">
              <wp:posOffset>0</wp:posOffset>
            </wp:positionH>
            <wp:positionV relativeFrom="paragraph">
              <wp:posOffset>342900</wp:posOffset>
            </wp:positionV>
            <wp:extent cx="5731510" cy="5099050"/>
            <wp:effectExtent l="0" t="0" r="2540" b="6350"/>
            <wp:wrapTight wrapText="bothSides">
              <wp:wrapPolygon edited="0">
                <wp:start x="0" y="0"/>
                <wp:lineTo x="0" y="21546"/>
                <wp:lineTo x="21538" y="21546"/>
                <wp:lineTo x="2153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1021\Desktop\Jane_suji\jane\24.jpe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1510" cy="5099050"/>
                    </a:xfrm>
                    <a:prstGeom prst="rect">
                      <a:avLst/>
                    </a:prstGeom>
                    <a:noFill/>
                    <a:ln>
                      <a:noFill/>
                    </a:ln>
                  </pic:spPr>
                </pic:pic>
              </a:graphicData>
            </a:graphic>
          </wp:anchor>
        </w:drawing>
      </w:r>
    </w:p>
    <w:p w14:paraId="012F6BBE" w14:textId="77777777" w:rsidR="00763AB6" w:rsidRPr="006757CA" w:rsidRDefault="00763AB6" w:rsidP="00763AB6">
      <w:pPr>
        <w:rPr>
          <w:noProof/>
        </w:rPr>
      </w:pPr>
      <w:r w:rsidRPr="006757CA">
        <w:rPr>
          <w:noProof/>
        </w:rPr>
        <w:t xml:space="preserve"> </w:t>
      </w:r>
    </w:p>
    <w:p w14:paraId="1344FC11" w14:textId="77777777" w:rsidR="00763AB6" w:rsidRDefault="00763AB6" w:rsidP="00763AB6">
      <w:pPr>
        <w:spacing w:after="160" w:line="259" w:lineRule="auto"/>
        <w:jc w:val="left"/>
        <w:rPr>
          <w:noProof/>
          <w:sz w:val="28"/>
          <w:szCs w:val="28"/>
        </w:rPr>
      </w:pPr>
    </w:p>
    <w:p w14:paraId="5886D9D0" w14:textId="77777777" w:rsidR="00763AB6" w:rsidRDefault="00763AB6" w:rsidP="00763AB6">
      <w:pPr>
        <w:spacing w:after="160" w:line="259" w:lineRule="auto"/>
        <w:jc w:val="left"/>
        <w:rPr>
          <w:noProof/>
          <w:sz w:val="28"/>
          <w:szCs w:val="28"/>
        </w:rPr>
      </w:pPr>
    </w:p>
    <w:p w14:paraId="485EEA66" w14:textId="77777777" w:rsidR="00763AB6" w:rsidRDefault="00763AB6" w:rsidP="00763AB6">
      <w:pPr>
        <w:spacing w:after="160" w:line="259" w:lineRule="auto"/>
        <w:jc w:val="left"/>
        <w:rPr>
          <w:noProof/>
          <w:sz w:val="28"/>
          <w:szCs w:val="28"/>
        </w:rPr>
      </w:pPr>
    </w:p>
    <w:p w14:paraId="7C532783" w14:textId="77777777" w:rsidR="00763AB6" w:rsidRDefault="008B18DF" w:rsidP="008B18DF">
      <w:pPr>
        <w:spacing w:after="160" w:line="259" w:lineRule="auto"/>
        <w:jc w:val="left"/>
        <w:rPr>
          <w:noProof/>
          <w:sz w:val="28"/>
          <w:szCs w:val="28"/>
        </w:rPr>
      </w:pPr>
      <w:r>
        <w:rPr>
          <w:noProof/>
          <w:sz w:val="28"/>
          <w:szCs w:val="28"/>
        </w:rPr>
        <w:br w:type="page"/>
      </w:r>
    </w:p>
    <w:p w14:paraId="1D1FD257" w14:textId="77777777" w:rsidR="00763AB6" w:rsidRPr="00391EE9" w:rsidRDefault="00763AB6" w:rsidP="008B18DF">
      <w:pPr>
        <w:pStyle w:val="Heading4"/>
        <w:rPr>
          <w:i w:val="0"/>
          <w:iCs w:val="0"/>
          <w:color w:val="auto"/>
          <w:sz w:val="32"/>
          <w:szCs w:val="32"/>
          <w:highlight w:val="yellow"/>
        </w:rPr>
      </w:pPr>
      <w:bookmarkStart w:id="32" w:name="_Toc515699401"/>
      <w:r w:rsidRPr="00391EE9">
        <w:rPr>
          <w:i w:val="0"/>
          <w:iCs w:val="0"/>
          <w:color w:val="auto"/>
          <w:sz w:val="32"/>
          <w:szCs w:val="32"/>
          <w:highlight w:val="yellow"/>
        </w:rPr>
        <w:lastRenderedPageBreak/>
        <w:t>Fine Issuance and Collection/</w:t>
      </w:r>
      <w:commentRangeStart w:id="33"/>
      <w:r w:rsidRPr="00391EE9">
        <w:rPr>
          <w:i w:val="0"/>
          <w:iCs w:val="0"/>
          <w:color w:val="auto"/>
          <w:sz w:val="32"/>
          <w:szCs w:val="32"/>
          <w:highlight w:val="yellow"/>
        </w:rPr>
        <w:t>Payment</w:t>
      </w:r>
      <w:bookmarkEnd w:id="32"/>
      <w:r w:rsidRPr="00391EE9">
        <w:rPr>
          <w:i w:val="0"/>
          <w:iCs w:val="0"/>
          <w:color w:val="auto"/>
          <w:sz w:val="32"/>
          <w:szCs w:val="32"/>
          <w:highlight w:val="yellow"/>
        </w:rPr>
        <w:t xml:space="preserve"> </w:t>
      </w:r>
      <w:commentRangeEnd w:id="33"/>
      <w:r w:rsidR="00D90AD2">
        <w:rPr>
          <w:rStyle w:val="CommentReference"/>
          <w:rFonts w:ascii="Open Sans Light" w:eastAsiaTheme="minorHAnsi" w:hAnsi="Open Sans Light" w:cstheme="minorBidi"/>
          <w:i w:val="0"/>
          <w:iCs w:val="0"/>
          <w:color w:val="0D0D0D" w:themeColor="text1" w:themeTint="F2"/>
        </w:rPr>
        <w:commentReference w:id="33"/>
      </w:r>
    </w:p>
    <w:p w14:paraId="68D50FEC" w14:textId="33C22F77" w:rsidR="00763AB6" w:rsidRPr="00A21581" w:rsidRDefault="00D90AD2" w:rsidP="00763AB6">
      <w:pPr>
        <w:rPr>
          <w:noProof/>
        </w:rPr>
      </w:pPr>
      <w:r>
        <w:rPr>
          <w:noProof/>
        </w:rPr>
        <mc:AlternateContent>
          <mc:Choice Requires="wps">
            <w:drawing>
              <wp:anchor distT="0" distB="0" distL="114300" distR="114300" simplePos="0" relativeHeight="251830272" behindDoc="0" locked="0" layoutInCell="1" allowOverlap="1" wp14:anchorId="3BA3A872" wp14:editId="1EBE1FBE">
                <wp:simplePos x="0" y="0"/>
                <wp:positionH relativeFrom="column">
                  <wp:posOffset>1978925</wp:posOffset>
                </wp:positionH>
                <wp:positionV relativeFrom="paragraph">
                  <wp:posOffset>228989</wp:posOffset>
                </wp:positionV>
                <wp:extent cx="784747" cy="429724"/>
                <wp:effectExtent l="0" t="0" r="0" b="8890"/>
                <wp:wrapNone/>
                <wp:docPr id="547" name="Rectangle 547"/>
                <wp:cNvGraphicFramePr/>
                <a:graphic xmlns:a="http://schemas.openxmlformats.org/drawingml/2006/main">
                  <a:graphicData uri="http://schemas.microsoft.com/office/word/2010/wordprocessingShape">
                    <wps:wsp>
                      <wps:cNvSpPr/>
                      <wps:spPr>
                        <a:xfrm>
                          <a:off x="0" y="0"/>
                          <a:ext cx="784747" cy="4297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5112E" id="Rectangle 547" o:spid="_x0000_s1026" style="position:absolute;margin-left:155.8pt;margin-top:18.05pt;width:61.8pt;height:33.8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" fillcolor="white [3212]" stroked="f" strokeweight="1pt"/>
            </w:pict>
          </mc:Fallback>
        </mc:AlternateContent>
      </w:r>
    </w:p>
    <w:p w14:paraId="50D0B30A" w14:textId="3684BB84" w:rsidR="00763AB6" w:rsidRDefault="00053365" w:rsidP="00763AB6">
      <w:pPr>
        <w:spacing w:after="160" w:line="259" w:lineRule="auto"/>
        <w:jc w:val="left"/>
        <w:rPr>
          <w:noProof/>
          <w:sz w:val="28"/>
          <w:szCs w:val="28"/>
        </w:rPr>
      </w:pPr>
      <w:r w:rsidRPr="00053365">
        <w:rPr>
          <w:noProof/>
          <w:sz w:val="28"/>
          <w:szCs w:val="28"/>
        </w:rPr>
        <w:drawing>
          <wp:inline distT="0" distB="0" distL="0" distR="0" wp14:anchorId="1012C904" wp14:editId="7EC976F9">
            <wp:extent cx="5732145" cy="4508180"/>
            <wp:effectExtent l="0" t="0" r="1905" b="6985"/>
            <wp:docPr id="560" name="Picture 560" descr="C:\Users\Prashant\Download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shant\Downloads\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508180"/>
                    </a:xfrm>
                    <a:prstGeom prst="rect">
                      <a:avLst/>
                    </a:prstGeom>
                    <a:noFill/>
                    <a:ln>
                      <a:noFill/>
                    </a:ln>
                  </pic:spPr>
                </pic:pic>
              </a:graphicData>
            </a:graphic>
          </wp:inline>
        </w:drawing>
      </w:r>
      <w:r w:rsidR="00EA45B0">
        <w:rPr>
          <w:noProof/>
          <w:sz w:val="28"/>
          <w:szCs w:val="28"/>
        </w:rPr>
        <mc:AlternateContent>
          <mc:Choice Requires="wps">
            <w:drawing>
              <wp:anchor distT="0" distB="0" distL="114300" distR="114300" simplePos="0" relativeHeight="251829248" behindDoc="0" locked="0" layoutInCell="1" allowOverlap="1" wp14:anchorId="5BCE5F10" wp14:editId="0A0DDC11">
                <wp:simplePos x="0" y="0"/>
                <wp:positionH relativeFrom="column">
                  <wp:posOffset>93819</wp:posOffset>
                </wp:positionH>
                <wp:positionV relativeFrom="paragraph">
                  <wp:posOffset>34290</wp:posOffset>
                </wp:positionV>
                <wp:extent cx="764274" cy="395785"/>
                <wp:effectExtent l="0" t="0" r="0" b="4445"/>
                <wp:wrapNone/>
                <wp:docPr id="546" name="Rectangle 546"/>
                <wp:cNvGraphicFramePr/>
                <a:graphic xmlns:a="http://schemas.openxmlformats.org/drawingml/2006/main">
                  <a:graphicData uri="http://schemas.microsoft.com/office/word/2010/wordprocessingShape">
                    <wps:wsp>
                      <wps:cNvSpPr/>
                      <wps:spPr>
                        <a:xfrm>
                          <a:off x="0" y="0"/>
                          <a:ext cx="764274" cy="3957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E1BAFF" id="Rectangle 546" o:spid="_x0000_s1026" style="position:absolute;margin-left:7.4pt;margin-top:2.7pt;width:60.2pt;height:31.15pt;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" fillcolor="white [3212]" stroked="f" strokeweight="1pt"/>
            </w:pict>
          </mc:Fallback>
        </mc:AlternateContent>
      </w:r>
    </w:p>
    <w:p w14:paraId="71716C75" w14:textId="77777777" w:rsidR="00763AB6" w:rsidRDefault="00763AB6" w:rsidP="00763AB6">
      <w:pPr>
        <w:spacing w:after="160" w:line="259" w:lineRule="auto"/>
        <w:jc w:val="left"/>
        <w:rPr>
          <w:noProof/>
          <w:sz w:val="28"/>
          <w:szCs w:val="28"/>
        </w:rPr>
      </w:pPr>
    </w:p>
    <w:p w14:paraId="275ABEF0" w14:textId="77777777" w:rsidR="00763AB6" w:rsidRDefault="00763AB6" w:rsidP="00763AB6">
      <w:pPr>
        <w:spacing w:after="160" w:line="259" w:lineRule="auto"/>
        <w:jc w:val="left"/>
        <w:rPr>
          <w:noProof/>
          <w:sz w:val="28"/>
          <w:szCs w:val="28"/>
        </w:rPr>
      </w:pPr>
    </w:p>
    <w:p w14:paraId="5F5BCF88" w14:textId="77777777" w:rsidR="00763AB6" w:rsidRDefault="00763AB6" w:rsidP="00763AB6">
      <w:pPr>
        <w:spacing w:after="160" w:line="259" w:lineRule="auto"/>
        <w:jc w:val="left"/>
        <w:rPr>
          <w:noProof/>
          <w:sz w:val="28"/>
          <w:szCs w:val="28"/>
        </w:rPr>
      </w:pPr>
    </w:p>
    <w:p w14:paraId="60358625" w14:textId="77777777" w:rsidR="00763AB6" w:rsidRDefault="00763AB6" w:rsidP="00763AB6">
      <w:pPr>
        <w:spacing w:after="160" w:line="259" w:lineRule="auto"/>
        <w:jc w:val="left"/>
        <w:rPr>
          <w:noProof/>
          <w:sz w:val="28"/>
          <w:szCs w:val="28"/>
        </w:rPr>
      </w:pPr>
    </w:p>
    <w:p w14:paraId="00682F4F" w14:textId="77777777" w:rsidR="00763AB6" w:rsidRDefault="00763AB6" w:rsidP="00763AB6">
      <w:pPr>
        <w:spacing w:after="160" w:line="259" w:lineRule="auto"/>
        <w:jc w:val="left"/>
        <w:rPr>
          <w:noProof/>
          <w:sz w:val="28"/>
          <w:szCs w:val="28"/>
        </w:rPr>
      </w:pPr>
    </w:p>
    <w:p w14:paraId="37EB9276" w14:textId="0F3A731C" w:rsidR="00053365" w:rsidRDefault="00053365">
      <w:pPr>
        <w:spacing w:after="160" w:line="259" w:lineRule="auto"/>
        <w:jc w:val="left"/>
        <w:rPr>
          <w:noProof/>
          <w:sz w:val="28"/>
          <w:szCs w:val="28"/>
        </w:rPr>
      </w:pPr>
      <w:r>
        <w:rPr>
          <w:noProof/>
          <w:sz w:val="28"/>
          <w:szCs w:val="28"/>
        </w:rPr>
        <w:br w:type="page"/>
      </w:r>
    </w:p>
    <w:p w14:paraId="635E8B83" w14:textId="77777777" w:rsidR="00763AB6" w:rsidRPr="008B18DF" w:rsidRDefault="00F11321" w:rsidP="008B18DF">
      <w:pPr>
        <w:pStyle w:val="Heading3"/>
        <w:rPr>
          <w:sz w:val="32"/>
          <w:szCs w:val="32"/>
          <w:highlight w:val="yellow"/>
        </w:rPr>
      </w:pPr>
      <w:bookmarkStart w:id="34" w:name="_Toc515699402"/>
      <w:r w:rsidRPr="008B18DF">
        <w:rPr>
          <w:sz w:val="32"/>
          <w:szCs w:val="32"/>
          <w:highlight w:val="yellow"/>
        </w:rPr>
        <w:lastRenderedPageBreak/>
        <w:t>Tourism</w:t>
      </w:r>
      <w:r w:rsidR="00763AB6" w:rsidRPr="008B18DF">
        <w:rPr>
          <w:sz w:val="32"/>
          <w:szCs w:val="32"/>
          <w:highlight w:val="yellow"/>
        </w:rPr>
        <w:t xml:space="preserve"> Inspection and Classification Services</w:t>
      </w:r>
      <w:bookmarkEnd w:id="34"/>
      <w:r w:rsidR="00763AB6" w:rsidRPr="008B18DF">
        <w:rPr>
          <w:sz w:val="32"/>
          <w:szCs w:val="32"/>
          <w:highlight w:val="yellow"/>
        </w:rPr>
        <w:t xml:space="preserve"> </w:t>
      </w:r>
    </w:p>
    <w:p w14:paraId="3D1B163A" w14:textId="77777777" w:rsidR="00763AB6" w:rsidRPr="008B18DF" w:rsidRDefault="00763AB6" w:rsidP="008B18DF">
      <w:pPr>
        <w:pStyle w:val="Heading4"/>
        <w:rPr>
          <w:i w:val="0"/>
          <w:iCs w:val="0"/>
          <w:color w:val="auto"/>
          <w:sz w:val="32"/>
          <w:szCs w:val="32"/>
        </w:rPr>
      </w:pPr>
      <w:bookmarkStart w:id="35" w:name="_Toc515699403"/>
      <w:commentRangeStart w:id="36"/>
      <w:r w:rsidRPr="008B18DF">
        <w:rPr>
          <w:i w:val="0"/>
          <w:iCs w:val="0"/>
          <w:color w:val="auto"/>
          <w:sz w:val="32"/>
          <w:szCs w:val="32"/>
        </w:rPr>
        <w:t>H</w:t>
      </w:r>
      <w:r w:rsidRPr="00803E01">
        <w:rPr>
          <w:i w:val="0"/>
          <w:iCs w:val="0"/>
          <w:color w:val="auto"/>
          <w:sz w:val="32"/>
          <w:szCs w:val="32"/>
          <w:highlight w:val="yellow"/>
        </w:rPr>
        <w:t>otel/Hotel Apartment Inspection</w:t>
      </w:r>
      <w:bookmarkEnd w:id="35"/>
      <w:commentRangeEnd w:id="36"/>
      <w:r w:rsidR="00D90AD2">
        <w:rPr>
          <w:rStyle w:val="CommentReference"/>
          <w:rFonts w:ascii="Open Sans Light" w:eastAsiaTheme="minorHAnsi" w:hAnsi="Open Sans Light" w:cstheme="minorBidi"/>
          <w:i w:val="0"/>
          <w:iCs w:val="0"/>
          <w:color w:val="0D0D0D" w:themeColor="text1" w:themeTint="F2"/>
        </w:rPr>
        <w:commentReference w:id="36"/>
      </w:r>
    </w:p>
    <w:p w14:paraId="53308FA7" w14:textId="027C3DE2" w:rsidR="00763AB6" w:rsidRDefault="00763AB6" w:rsidP="00763AB6">
      <w:pPr>
        <w:spacing w:after="160" w:line="259" w:lineRule="auto"/>
        <w:jc w:val="left"/>
        <w:rPr>
          <w:noProof/>
          <w:sz w:val="28"/>
          <w:szCs w:val="28"/>
        </w:rPr>
      </w:pPr>
    </w:p>
    <w:p w14:paraId="0903D8AE" w14:textId="75744C89" w:rsidR="00763AB6" w:rsidRDefault="00053365" w:rsidP="00763AB6">
      <w:pPr>
        <w:spacing w:after="160" w:line="259" w:lineRule="auto"/>
        <w:jc w:val="left"/>
        <w:rPr>
          <w:noProof/>
          <w:sz w:val="28"/>
          <w:szCs w:val="28"/>
        </w:rPr>
      </w:pPr>
      <w:r w:rsidRPr="00053365">
        <w:rPr>
          <w:noProof/>
          <w:sz w:val="28"/>
          <w:szCs w:val="28"/>
        </w:rPr>
        <w:drawing>
          <wp:inline distT="0" distB="0" distL="0" distR="0" wp14:anchorId="5EACFDF1" wp14:editId="15865F78">
            <wp:extent cx="5732145" cy="5150623"/>
            <wp:effectExtent l="0" t="0" r="1905" b="0"/>
            <wp:docPr id="561" name="Picture 561" descr="C:\Users\Prashant\Downloads\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shant\Downloads\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5150623"/>
                    </a:xfrm>
                    <a:prstGeom prst="rect">
                      <a:avLst/>
                    </a:prstGeom>
                    <a:noFill/>
                    <a:ln>
                      <a:noFill/>
                    </a:ln>
                  </pic:spPr>
                </pic:pic>
              </a:graphicData>
            </a:graphic>
          </wp:inline>
        </w:drawing>
      </w:r>
    </w:p>
    <w:p w14:paraId="739C4AF9" w14:textId="77777777" w:rsidR="00763AB6" w:rsidRDefault="00763AB6" w:rsidP="00763AB6">
      <w:pPr>
        <w:spacing w:after="160" w:line="259" w:lineRule="auto"/>
        <w:jc w:val="left"/>
        <w:rPr>
          <w:noProof/>
          <w:sz w:val="28"/>
          <w:szCs w:val="28"/>
        </w:rPr>
      </w:pPr>
    </w:p>
    <w:p w14:paraId="4DF52266" w14:textId="77777777" w:rsidR="00763AB6" w:rsidRDefault="00763AB6" w:rsidP="00763AB6">
      <w:pPr>
        <w:spacing w:after="160" w:line="259" w:lineRule="auto"/>
        <w:jc w:val="left"/>
        <w:rPr>
          <w:noProof/>
          <w:sz w:val="28"/>
          <w:szCs w:val="28"/>
        </w:rPr>
      </w:pPr>
      <w:r>
        <w:rPr>
          <w:noProof/>
          <w:sz w:val="28"/>
          <w:szCs w:val="28"/>
        </w:rPr>
        <w:br w:type="page"/>
      </w:r>
    </w:p>
    <w:p w14:paraId="50358B47" w14:textId="7553FE6C" w:rsidR="00763AB6" w:rsidRDefault="002E48A7" w:rsidP="008B18DF">
      <w:pPr>
        <w:pStyle w:val="Heading4"/>
        <w:rPr>
          <w:i w:val="0"/>
          <w:iCs w:val="0"/>
          <w:color w:val="auto"/>
          <w:sz w:val="32"/>
          <w:szCs w:val="32"/>
        </w:rPr>
      </w:pPr>
      <w:r>
        <w:rPr>
          <w:i w:val="0"/>
          <w:iCs w:val="0"/>
          <w:noProof/>
          <w:color w:val="auto"/>
          <w:sz w:val="32"/>
          <w:szCs w:val="32"/>
        </w:rPr>
        <w:lastRenderedPageBreak/>
        <mc:AlternateContent>
          <mc:Choice Requires="wps">
            <w:drawing>
              <wp:anchor distT="0" distB="0" distL="114300" distR="114300" simplePos="0" relativeHeight="251787264" behindDoc="0" locked="0" layoutInCell="1" allowOverlap="1" wp14:anchorId="1328850C" wp14:editId="6D3E3A9A">
                <wp:simplePos x="0" y="0"/>
                <wp:positionH relativeFrom="column">
                  <wp:posOffset>-41189</wp:posOffset>
                </wp:positionH>
                <wp:positionV relativeFrom="paragraph">
                  <wp:posOffset>225700</wp:posOffset>
                </wp:positionV>
                <wp:extent cx="708454" cy="428367"/>
                <wp:effectExtent l="0" t="0" r="0" b="0"/>
                <wp:wrapNone/>
                <wp:docPr id="505" name="Rectangle 505"/>
                <wp:cNvGraphicFramePr/>
                <a:graphic xmlns:a="http://schemas.openxmlformats.org/drawingml/2006/main">
                  <a:graphicData uri="http://schemas.microsoft.com/office/word/2010/wordprocessingShape">
                    <wps:wsp>
                      <wps:cNvSpPr/>
                      <wps:spPr>
                        <a:xfrm>
                          <a:off x="0" y="0"/>
                          <a:ext cx="708454" cy="4283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AFF03C" id="Rectangle 505" o:spid="_x0000_s1026" style="position:absolute;margin-left:-3.25pt;margin-top:17.75pt;width:55.8pt;height:33.7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" fillcolor="white [3212]" stroked="f" strokeweight="1pt"/>
            </w:pict>
          </mc:Fallback>
        </mc:AlternateContent>
      </w:r>
      <w:r w:rsidR="00763AB6" w:rsidRPr="00803E01">
        <w:rPr>
          <w:i w:val="0"/>
          <w:iCs w:val="0"/>
          <w:color w:val="auto"/>
          <w:sz w:val="32"/>
          <w:szCs w:val="32"/>
          <w:highlight w:val="yellow"/>
        </w:rPr>
        <w:t xml:space="preserve">Hotel/Hotel Apartment </w:t>
      </w:r>
      <w:commentRangeStart w:id="37"/>
      <w:r w:rsidR="00763AB6" w:rsidRPr="00803E01">
        <w:rPr>
          <w:i w:val="0"/>
          <w:iCs w:val="0"/>
          <w:color w:val="auto"/>
          <w:sz w:val="32"/>
          <w:szCs w:val="32"/>
          <w:highlight w:val="yellow"/>
        </w:rPr>
        <w:t>Classification</w:t>
      </w:r>
      <w:commentRangeEnd w:id="37"/>
      <w:r w:rsidR="001D5308">
        <w:rPr>
          <w:rStyle w:val="CommentReference"/>
          <w:rFonts w:ascii="Open Sans Light" w:eastAsiaTheme="minorHAnsi" w:hAnsi="Open Sans Light" w:cstheme="minorBidi"/>
          <w:i w:val="0"/>
          <w:iCs w:val="0"/>
          <w:color w:val="0D0D0D" w:themeColor="text1" w:themeTint="F2"/>
        </w:rPr>
        <w:commentReference w:id="37"/>
      </w:r>
    </w:p>
    <w:p w14:paraId="4AB1AEF9" w14:textId="2EDA18E0" w:rsidR="00053365" w:rsidRPr="00053365" w:rsidRDefault="001D2D20" w:rsidP="00053365">
      <w:r w:rsidRPr="00053365">
        <w:rPr>
          <w:noProof/>
        </w:rPr>
        <w:drawing>
          <wp:anchor distT="0" distB="0" distL="114300" distR="114300" simplePos="0" relativeHeight="251835392" behindDoc="1" locked="0" layoutInCell="1" allowOverlap="1" wp14:anchorId="662E3D12" wp14:editId="05A039B7">
            <wp:simplePos x="0" y="0"/>
            <wp:positionH relativeFrom="column">
              <wp:posOffset>-38100</wp:posOffset>
            </wp:positionH>
            <wp:positionV relativeFrom="paragraph">
              <wp:posOffset>274320</wp:posOffset>
            </wp:positionV>
            <wp:extent cx="5732145" cy="5781750"/>
            <wp:effectExtent l="0" t="0" r="1905" b="9525"/>
            <wp:wrapTight wrapText="bothSides">
              <wp:wrapPolygon edited="0">
                <wp:start x="18879" y="0"/>
                <wp:lineTo x="5815" y="285"/>
                <wp:lineTo x="72" y="641"/>
                <wp:lineTo x="72" y="1637"/>
                <wp:lineTo x="5456" y="2420"/>
                <wp:lineTo x="7896" y="2420"/>
                <wp:lineTo x="6748" y="2847"/>
                <wp:lineTo x="6532" y="2989"/>
                <wp:lineTo x="6532" y="3558"/>
                <wp:lineTo x="861" y="3986"/>
                <wp:lineTo x="574" y="3986"/>
                <wp:lineTo x="574" y="5195"/>
                <wp:lineTo x="5456" y="5836"/>
                <wp:lineTo x="574" y="6049"/>
                <wp:lineTo x="574" y="7259"/>
                <wp:lineTo x="7178" y="8113"/>
                <wp:lineTo x="7896" y="8113"/>
                <wp:lineTo x="2943" y="9039"/>
                <wp:lineTo x="718" y="9608"/>
                <wp:lineTo x="287" y="9821"/>
                <wp:lineTo x="287" y="11814"/>
                <wp:lineTo x="1077" y="12668"/>
                <wp:lineTo x="1364" y="12668"/>
                <wp:lineTo x="0" y="12953"/>
                <wp:lineTo x="0" y="13166"/>
                <wp:lineTo x="574" y="13807"/>
                <wp:lineTo x="574" y="14946"/>
                <wp:lineTo x="9117" y="14946"/>
                <wp:lineTo x="9188" y="17864"/>
                <wp:lineTo x="13783" y="18362"/>
                <wp:lineTo x="3733" y="18575"/>
                <wp:lineTo x="861" y="18789"/>
                <wp:lineTo x="861" y="20924"/>
                <wp:lineTo x="1579" y="21564"/>
                <wp:lineTo x="1866" y="21564"/>
                <wp:lineTo x="13926" y="21564"/>
                <wp:lineTo x="13926" y="20639"/>
                <wp:lineTo x="14859" y="20639"/>
                <wp:lineTo x="17803" y="19785"/>
                <wp:lineTo x="17803" y="19500"/>
                <wp:lineTo x="18879" y="19500"/>
                <wp:lineTo x="19454" y="19073"/>
                <wp:lineTo x="19454" y="17650"/>
                <wp:lineTo x="19167" y="17294"/>
                <wp:lineTo x="18520" y="17223"/>
                <wp:lineTo x="18664" y="16796"/>
                <wp:lineTo x="13854" y="16084"/>
                <wp:lineTo x="21392" y="16013"/>
                <wp:lineTo x="21535" y="15017"/>
                <wp:lineTo x="20100" y="14946"/>
                <wp:lineTo x="21535" y="13166"/>
                <wp:lineTo x="21535" y="12953"/>
                <wp:lineTo x="4810" y="12668"/>
                <wp:lineTo x="9619" y="12668"/>
                <wp:lineTo x="10050" y="12597"/>
                <wp:lineTo x="9978" y="11458"/>
                <wp:lineTo x="646" y="10391"/>
                <wp:lineTo x="11342" y="10391"/>
                <wp:lineTo x="18951" y="9893"/>
                <wp:lineTo x="18879" y="9252"/>
                <wp:lineTo x="19167" y="8113"/>
                <wp:lineTo x="19669" y="7900"/>
                <wp:lineTo x="19813" y="7402"/>
                <wp:lineTo x="19454" y="6975"/>
                <wp:lineTo x="21535" y="6049"/>
                <wp:lineTo x="21535" y="0"/>
                <wp:lineTo x="18879" y="0"/>
              </wp:wrapPolygon>
            </wp:wrapTight>
            <wp:docPr id="562" name="Picture 562" descr="C:\Users\Prashant\Downloads\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shant\Downloads\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5781750"/>
                    </a:xfrm>
                    <a:prstGeom prst="rect">
                      <a:avLst/>
                    </a:prstGeom>
                    <a:noFill/>
                    <a:ln>
                      <a:noFill/>
                    </a:ln>
                  </pic:spPr>
                </pic:pic>
              </a:graphicData>
            </a:graphic>
          </wp:anchor>
        </w:drawing>
      </w:r>
    </w:p>
    <w:p w14:paraId="312D1609" w14:textId="5BFDB373" w:rsidR="00763AB6" w:rsidRDefault="00763AB6" w:rsidP="00763AB6">
      <w:pPr>
        <w:spacing w:after="160" w:line="259" w:lineRule="auto"/>
        <w:jc w:val="left"/>
        <w:rPr>
          <w:noProof/>
          <w:sz w:val="28"/>
          <w:szCs w:val="28"/>
        </w:rPr>
      </w:pPr>
    </w:p>
    <w:p w14:paraId="250F6844" w14:textId="77777777" w:rsidR="00763AB6" w:rsidRDefault="00763AB6" w:rsidP="00763AB6">
      <w:pPr>
        <w:spacing w:after="160" w:line="259" w:lineRule="auto"/>
        <w:jc w:val="left"/>
        <w:rPr>
          <w:noProof/>
          <w:sz w:val="28"/>
          <w:szCs w:val="28"/>
        </w:rPr>
      </w:pPr>
    </w:p>
    <w:p w14:paraId="5B1FC86D" w14:textId="77777777" w:rsidR="00763AB6" w:rsidRDefault="00763AB6" w:rsidP="00763AB6">
      <w:pPr>
        <w:spacing w:after="160" w:line="259" w:lineRule="auto"/>
        <w:jc w:val="left"/>
        <w:rPr>
          <w:noProof/>
          <w:sz w:val="28"/>
          <w:szCs w:val="28"/>
        </w:rPr>
      </w:pPr>
    </w:p>
    <w:p w14:paraId="6D58E1A0" w14:textId="77777777" w:rsidR="00763AB6" w:rsidRDefault="00763AB6" w:rsidP="00763AB6">
      <w:pPr>
        <w:spacing w:after="160" w:line="259" w:lineRule="auto"/>
        <w:jc w:val="left"/>
        <w:rPr>
          <w:noProof/>
          <w:sz w:val="28"/>
          <w:szCs w:val="28"/>
        </w:rPr>
      </w:pPr>
    </w:p>
    <w:p w14:paraId="05D4A3C6" w14:textId="77777777" w:rsidR="00763AB6" w:rsidRDefault="00763AB6" w:rsidP="00763AB6">
      <w:pPr>
        <w:spacing w:after="160" w:line="259" w:lineRule="auto"/>
        <w:jc w:val="left"/>
        <w:rPr>
          <w:noProof/>
          <w:sz w:val="28"/>
          <w:szCs w:val="28"/>
        </w:rPr>
      </w:pPr>
    </w:p>
    <w:p w14:paraId="73194C1A" w14:textId="77777777" w:rsidR="00763AB6" w:rsidRPr="008B18DF" w:rsidRDefault="00763AB6" w:rsidP="008B18DF">
      <w:pPr>
        <w:pStyle w:val="Heading4"/>
        <w:rPr>
          <w:i w:val="0"/>
          <w:iCs w:val="0"/>
          <w:color w:val="auto"/>
          <w:sz w:val="32"/>
          <w:szCs w:val="32"/>
        </w:rPr>
      </w:pPr>
      <w:r w:rsidRPr="008B18DF">
        <w:rPr>
          <w:i w:val="0"/>
          <w:iCs w:val="0"/>
          <w:color w:val="auto"/>
          <w:sz w:val="32"/>
          <w:szCs w:val="32"/>
        </w:rPr>
        <w:lastRenderedPageBreak/>
        <w:t>1.3.26.3 Tour Guide I</w:t>
      </w:r>
      <w:commentRangeStart w:id="38"/>
      <w:r w:rsidRPr="008B18DF">
        <w:rPr>
          <w:i w:val="0"/>
          <w:iCs w:val="0"/>
          <w:color w:val="auto"/>
          <w:sz w:val="32"/>
          <w:szCs w:val="32"/>
        </w:rPr>
        <w:t>nspection</w:t>
      </w:r>
      <w:commentRangeEnd w:id="38"/>
      <w:r w:rsidR="00804B47">
        <w:rPr>
          <w:rStyle w:val="CommentReference"/>
          <w:rFonts w:ascii="Open Sans Light" w:eastAsiaTheme="minorHAnsi" w:hAnsi="Open Sans Light" w:cstheme="minorBidi"/>
          <w:i w:val="0"/>
          <w:iCs w:val="0"/>
          <w:color w:val="0D0D0D" w:themeColor="text1" w:themeTint="F2"/>
        </w:rPr>
        <w:commentReference w:id="38"/>
      </w:r>
    </w:p>
    <w:p w14:paraId="2C897F1A" w14:textId="77777777" w:rsidR="00763AB6" w:rsidRDefault="005E678D" w:rsidP="00763AB6">
      <w:pPr>
        <w:spacing w:after="160" w:line="259" w:lineRule="auto"/>
        <w:jc w:val="left"/>
        <w:rPr>
          <w:noProof/>
          <w:sz w:val="28"/>
          <w:szCs w:val="28"/>
        </w:rPr>
      </w:pPr>
      <w:r>
        <w:rPr>
          <w:noProof/>
          <w:sz w:val="28"/>
          <w:szCs w:val="28"/>
        </w:rPr>
        <mc:AlternateContent>
          <mc:Choice Requires="wps">
            <w:drawing>
              <wp:anchor distT="0" distB="0" distL="114300" distR="114300" simplePos="0" relativeHeight="251820032" behindDoc="0" locked="0" layoutInCell="1" allowOverlap="1" wp14:anchorId="6B231994" wp14:editId="2425E1CE">
                <wp:simplePos x="0" y="0"/>
                <wp:positionH relativeFrom="column">
                  <wp:posOffset>3393423</wp:posOffset>
                </wp:positionH>
                <wp:positionV relativeFrom="paragraph">
                  <wp:posOffset>1791970</wp:posOffset>
                </wp:positionV>
                <wp:extent cx="0" cy="206564"/>
                <wp:effectExtent l="0" t="0" r="19050" b="22225"/>
                <wp:wrapNone/>
                <wp:docPr id="541" name="Straight Connector 541"/>
                <wp:cNvGraphicFramePr/>
                <a:graphic xmlns:a="http://schemas.openxmlformats.org/drawingml/2006/main">
                  <a:graphicData uri="http://schemas.microsoft.com/office/word/2010/wordprocessingShape">
                    <wps:wsp>
                      <wps:cNvCnPr/>
                      <wps:spPr>
                        <a:xfrm>
                          <a:off x="0" y="0"/>
                          <a:ext cx="0" cy="20656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6F2EEE" id="Straight Connector 541"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67.2pt,141.1pt" to="267.2pt,15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" strokecolor="black [3213]" strokeweight="1pt">
                <v:stroke joinstyle="miter"/>
              </v:line>
            </w:pict>
          </mc:Fallback>
        </mc:AlternateContent>
      </w:r>
      <w:r>
        <w:rPr>
          <w:noProof/>
          <w:sz w:val="28"/>
          <w:szCs w:val="28"/>
        </w:rPr>
        <mc:AlternateContent>
          <mc:Choice Requires="wps">
            <w:drawing>
              <wp:anchor distT="0" distB="0" distL="114300" distR="114300" simplePos="0" relativeHeight="251819008" behindDoc="0" locked="0" layoutInCell="1" allowOverlap="1" wp14:anchorId="5BE4F5B5" wp14:editId="5C546AF5">
                <wp:simplePos x="0" y="0"/>
                <wp:positionH relativeFrom="column">
                  <wp:posOffset>2998573</wp:posOffset>
                </wp:positionH>
                <wp:positionV relativeFrom="paragraph">
                  <wp:posOffset>1784590</wp:posOffset>
                </wp:positionV>
                <wp:extent cx="411892" cy="8238"/>
                <wp:effectExtent l="0" t="0" r="26670" b="30480"/>
                <wp:wrapNone/>
                <wp:docPr id="540" name="Straight Connector 540"/>
                <wp:cNvGraphicFramePr/>
                <a:graphic xmlns:a="http://schemas.openxmlformats.org/drawingml/2006/main">
                  <a:graphicData uri="http://schemas.microsoft.com/office/word/2010/wordprocessingShape">
                    <wps:wsp>
                      <wps:cNvCnPr/>
                      <wps:spPr>
                        <a:xfrm flipV="1">
                          <a:off x="0" y="0"/>
                          <a:ext cx="411892" cy="82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8D9CF72" id="Straight Connector 540"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236.1pt,140.5pt" to="268.55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" strokecolor="black [3213]" strokeweight="1pt">
                <v:stroke joinstyle="miter"/>
              </v:line>
            </w:pict>
          </mc:Fallback>
        </mc:AlternateContent>
      </w:r>
      <w:r>
        <w:rPr>
          <w:noProof/>
          <w:sz w:val="28"/>
          <w:szCs w:val="28"/>
        </w:rPr>
        <mc:AlternateContent>
          <mc:Choice Requires="wps">
            <w:drawing>
              <wp:anchor distT="0" distB="0" distL="114300" distR="114300" simplePos="0" relativeHeight="251817984" behindDoc="0" locked="0" layoutInCell="1" allowOverlap="1" wp14:anchorId="6543E85C" wp14:editId="2D983204">
                <wp:simplePos x="0" y="0"/>
                <wp:positionH relativeFrom="column">
                  <wp:posOffset>3080951</wp:posOffset>
                </wp:positionH>
                <wp:positionV relativeFrom="paragraph">
                  <wp:posOffset>1586882</wp:posOffset>
                </wp:positionV>
                <wp:extent cx="634314" cy="370703"/>
                <wp:effectExtent l="0" t="0" r="0" b="0"/>
                <wp:wrapNone/>
                <wp:docPr id="539" name="Rectangle 539"/>
                <wp:cNvGraphicFramePr/>
                <a:graphic xmlns:a="http://schemas.openxmlformats.org/drawingml/2006/main">
                  <a:graphicData uri="http://schemas.microsoft.com/office/word/2010/wordprocessingShape">
                    <wps:wsp>
                      <wps:cNvSpPr/>
                      <wps:spPr>
                        <a:xfrm>
                          <a:off x="0" y="0"/>
                          <a:ext cx="634314" cy="37070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294EE" id="Rectangle 539" o:spid="_x0000_s1026" style="position:absolute;margin-left:242.6pt;margin-top:124.95pt;width:49.95pt;height:29.2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" fillcolor="white [3212]" stroked="f" strokeweight="1pt"/>
            </w:pict>
          </mc:Fallback>
        </mc:AlternateContent>
      </w:r>
      <w:r w:rsidR="002E48A7">
        <w:rPr>
          <w:noProof/>
          <w:sz w:val="28"/>
          <w:szCs w:val="28"/>
        </w:rPr>
        <mc:AlternateContent>
          <mc:Choice Requires="wps">
            <w:drawing>
              <wp:anchor distT="0" distB="0" distL="114300" distR="114300" simplePos="0" relativeHeight="251789312" behindDoc="0" locked="0" layoutInCell="1" allowOverlap="1" wp14:anchorId="26556695" wp14:editId="42C38457">
                <wp:simplePos x="0" y="0"/>
                <wp:positionH relativeFrom="column">
                  <wp:posOffset>-107092</wp:posOffset>
                </wp:positionH>
                <wp:positionV relativeFrom="paragraph">
                  <wp:posOffset>178332</wp:posOffset>
                </wp:positionV>
                <wp:extent cx="691978" cy="444843"/>
                <wp:effectExtent l="0" t="0" r="0" b="0"/>
                <wp:wrapNone/>
                <wp:docPr id="507" name="Rectangle 507"/>
                <wp:cNvGraphicFramePr/>
                <a:graphic xmlns:a="http://schemas.openxmlformats.org/drawingml/2006/main">
                  <a:graphicData uri="http://schemas.microsoft.com/office/word/2010/wordprocessingShape">
                    <wps:wsp>
                      <wps:cNvSpPr/>
                      <wps:spPr>
                        <a:xfrm>
                          <a:off x="0" y="0"/>
                          <a:ext cx="691978" cy="4448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A764D" id="Rectangle 507" o:spid="_x0000_s1026" style="position:absolute;margin-left:-8.45pt;margin-top:14.05pt;width:54.5pt;height:35.0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" fillcolor="white [3212]" stroked="f" strokeweight="1pt"/>
            </w:pict>
          </mc:Fallback>
        </mc:AlternateContent>
      </w:r>
      <w:r w:rsidR="00763AB6">
        <w:rPr>
          <w:noProof/>
          <w:sz w:val="28"/>
          <w:szCs w:val="28"/>
        </w:rPr>
        <w:drawing>
          <wp:inline distT="0" distB="0" distL="0" distR="0" wp14:anchorId="6959ABF2" wp14:editId="61B8E2FB">
            <wp:extent cx="5732145" cy="47523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3b.jpeg"/>
                    <pic:cNvPicPr/>
                  </pic:nvPicPr>
                  <pic:blipFill>
                    <a:blip r:embed="rId38">
                      <a:extLst>
                        <a:ext uri="{28A0092B-C50C-407E-A947-70E740481C1C}">
                          <a14:useLocalDpi xmlns:a14="http://schemas.microsoft.com/office/drawing/2010/main" val="0"/>
                        </a:ext>
                      </a:extLst>
                    </a:blip>
                    <a:stretch>
                      <a:fillRect/>
                    </a:stretch>
                  </pic:blipFill>
                  <pic:spPr>
                    <a:xfrm>
                      <a:off x="0" y="0"/>
                      <a:ext cx="5732145" cy="4752340"/>
                    </a:xfrm>
                    <a:prstGeom prst="rect">
                      <a:avLst/>
                    </a:prstGeom>
                  </pic:spPr>
                </pic:pic>
              </a:graphicData>
            </a:graphic>
          </wp:inline>
        </w:drawing>
      </w:r>
    </w:p>
    <w:p w14:paraId="31DDD373" w14:textId="77777777" w:rsidR="00142F7A" w:rsidRDefault="00C9217A" w:rsidP="00DB2051">
      <w:pPr>
        <w:spacing w:after="160" w:line="259" w:lineRule="auto"/>
        <w:jc w:val="left"/>
        <w:rPr>
          <w:i/>
          <w:iCs/>
          <w:highlight w:val="yellow"/>
        </w:rPr>
      </w:pPr>
      <w:r w:rsidRPr="00C9217A">
        <w:rPr>
          <w:i/>
          <w:iCs/>
          <w:highlight w:val="yellow"/>
        </w:rPr>
        <w:t>Note:</w:t>
      </w:r>
      <w:r w:rsidR="00142F7A">
        <w:rPr>
          <w:i/>
          <w:iCs/>
          <w:highlight w:val="yellow"/>
        </w:rPr>
        <w:t xml:space="preserve"> </w:t>
      </w:r>
    </w:p>
    <w:p w14:paraId="2605B5CD" w14:textId="33491BF4" w:rsidR="00763AB6" w:rsidRDefault="00C9217A" w:rsidP="00C9217A">
      <w:pPr>
        <w:spacing w:after="160" w:line="259" w:lineRule="auto"/>
        <w:jc w:val="left"/>
        <w:rPr>
          <w:i/>
          <w:iCs/>
        </w:rPr>
      </w:pPr>
      <w:r w:rsidRPr="00C9217A">
        <w:rPr>
          <w:i/>
          <w:iCs/>
          <w:highlight w:val="yellow"/>
        </w:rPr>
        <w:t xml:space="preserve">The above workflows are created based on the details provided in </w:t>
      </w:r>
      <w:r w:rsidR="00804B47">
        <w:rPr>
          <w:i/>
          <w:iCs/>
          <w:highlight w:val="yellow"/>
        </w:rPr>
        <w:t xml:space="preserve">the </w:t>
      </w:r>
      <w:r w:rsidRPr="00C9217A">
        <w:rPr>
          <w:i/>
          <w:iCs/>
          <w:highlight w:val="yellow"/>
        </w:rPr>
        <w:t>RFP</w:t>
      </w:r>
      <w:r w:rsidR="00804B47">
        <w:rPr>
          <w:i/>
          <w:iCs/>
          <w:highlight w:val="yellow"/>
        </w:rPr>
        <w:t xml:space="preserve"> and the initial clarification meetings followed. </w:t>
      </w:r>
      <w:r w:rsidRPr="00C9217A">
        <w:rPr>
          <w:i/>
          <w:iCs/>
          <w:highlight w:val="yellow"/>
        </w:rPr>
        <w:t>Verbat shall collect the detailed transactions, workflow, fields, and conditions etc. and document them in the Soft</w:t>
      </w:r>
      <w:r w:rsidR="00804B47">
        <w:rPr>
          <w:i/>
          <w:iCs/>
          <w:highlight w:val="yellow"/>
        </w:rPr>
        <w:t>ware Requirement specifications</w:t>
      </w:r>
      <w:r w:rsidR="00804B47">
        <w:rPr>
          <w:i/>
          <w:iCs/>
        </w:rPr>
        <w:t xml:space="preserve"> once the project is awarded. </w:t>
      </w:r>
    </w:p>
    <w:p w14:paraId="441C36D7" w14:textId="77777777" w:rsidR="000168DF" w:rsidRPr="00C9217A" w:rsidRDefault="000168DF" w:rsidP="00C9217A">
      <w:pPr>
        <w:spacing w:after="160" w:line="259" w:lineRule="auto"/>
        <w:jc w:val="left"/>
        <w:rPr>
          <w:i/>
          <w:iCs/>
          <w:noProof/>
          <w:sz w:val="28"/>
          <w:szCs w:val="28"/>
        </w:rPr>
      </w:pPr>
    </w:p>
    <w:p w14:paraId="0970A6E2" w14:textId="77777777" w:rsidR="004A1AF2" w:rsidRPr="004A1AF2" w:rsidRDefault="008B18DF" w:rsidP="008B18DF">
      <w:pPr>
        <w:spacing w:after="160" w:line="259" w:lineRule="auto"/>
        <w:jc w:val="left"/>
      </w:pPr>
      <w:r>
        <w:br w:type="page"/>
      </w:r>
    </w:p>
    <w:p w14:paraId="41BED83C" w14:textId="77777777" w:rsidR="00763AB6" w:rsidRDefault="0044126B" w:rsidP="00955F5D">
      <w:pPr>
        <w:pStyle w:val="Heading1"/>
        <w:spacing w:after="160" w:line="259" w:lineRule="auto"/>
      </w:pPr>
      <w:r>
        <w:lastRenderedPageBreak/>
        <w:t>Functional Specification</w:t>
      </w:r>
      <w:bookmarkEnd w:id="8"/>
      <w:r w:rsidR="00B52911">
        <w:t>s</w:t>
      </w:r>
      <w:bookmarkEnd w:id="9"/>
    </w:p>
    <w:p w14:paraId="517A4F1C" w14:textId="77777777" w:rsidR="00763AB6" w:rsidRPr="00B05355" w:rsidRDefault="00763AB6" w:rsidP="00763AB6">
      <w:pPr>
        <w:pStyle w:val="Heading2"/>
      </w:pPr>
      <w:bookmarkStart w:id="39" w:name="_Toc515699410"/>
      <w:r>
        <w:t>Web Application</w:t>
      </w:r>
      <w:bookmarkEnd w:id="39"/>
    </w:p>
    <w:tbl>
      <w:tblPr>
        <w:tblW w:w="9899" w:type="dxa"/>
        <w:tblLook w:val="04A0" w:firstRow="1" w:lastRow="0" w:firstColumn="1" w:lastColumn="0" w:noHBand="0" w:noVBand="1"/>
      </w:tblPr>
      <w:tblGrid>
        <w:gridCol w:w="9899"/>
      </w:tblGrid>
      <w:tr w:rsidR="00763AB6" w:rsidRPr="00B05355" w14:paraId="3158859F" w14:textId="77777777" w:rsidTr="00763AB6">
        <w:trPr>
          <w:trHeight w:val="360"/>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14:paraId="5C39D2CA"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A Workflows</w:t>
            </w:r>
          </w:p>
        </w:tc>
      </w:tr>
      <w:tr w:rsidR="00763AB6" w:rsidRPr="00B05355" w14:paraId="3AB40431"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C0AF05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01-02 (Re)New Approval for Trade License for Hotel</w:t>
            </w:r>
          </w:p>
        </w:tc>
      </w:tr>
      <w:tr w:rsidR="00763AB6" w:rsidRPr="00B05355" w14:paraId="6796FE15"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7118E90"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03-07 Approval for Modification in the building plans</w:t>
            </w:r>
          </w:p>
        </w:tc>
      </w:tr>
      <w:tr w:rsidR="00763AB6" w:rsidRPr="00B05355" w14:paraId="2149195A"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69E4851"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08-09 Primary Approval for Trade License Renewal of hotel</w:t>
            </w:r>
          </w:p>
        </w:tc>
      </w:tr>
      <w:tr w:rsidR="00763AB6" w:rsidRPr="00B05355" w14:paraId="1CC63EA7"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C5E67F1"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10-11 Primary Approval to Obtain/change Official Trade Name</w:t>
            </w:r>
          </w:p>
        </w:tc>
      </w:tr>
      <w:tr w:rsidR="00763AB6" w:rsidRPr="00B05355" w14:paraId="47A4538B" w14:textId="77777777" w:rsidTr="00763AB6">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C5E45A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12-15 Approval to Change in Hotel/Apartment Owner</w:t>
            </w:r>
          </w:p>
        </w:tc>
      </w:tr>
      <w:tr w:rsidR="00763AB6" w:rsidRPr="00B05355" w14:paraId="74AF9353"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625D6D6"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16 Approval for Hotel/Apartment Operation Resumption</w:t>
            </w:r>
          </w:p>
        </w:tc>
      </w:tr>
      <w:tr w:rsidR="00763AB6" w:rsidRPr="00B05355" w14:paraId="236DDA6A" w14:textId="77777777" w:rsidTr="00763AB6">
        <w:trPr>
          <w:trHeight w:val="34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EB3D137"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17 Approval for Trade License Cancellation of the Hotel/Apartment</w:t>
            </w:r>
          </w:p>
        </w:tc>
      </w:tr>
      <w:tr w:rsidR="00763AB6" w:rsidRPr="00B05355" w14:paraId="43C541A4" w14:textId="77777777" w:rsidTr="00763AB6">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4860C729"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18-19 Approval to Obtain a (Re)New Hotel Management License</w:t>
            </w:r>
          </w:p>
        </w:tc>
      </w:tr>
      <w:tr w:rsidR="00763AB6" w:rsidRPr="00B05355" w14:paraId="5CBA914A" w14:textId="77777777" w:rsidTr="00763AB6">
        <w:trPr>
          <w:trHeight w:val="31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17410F1"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20-21 Approval to obtain a (Re)New Tour Operator Trade License</w:t>
            </w:r>
          </w:p>
        </w:tc>
      </w:tr>
      <w:tr w:rsidR="00763AB6" w:rsidRPr="00B05355" w14:paraId="3EB554CC"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C64B65F" w14:textId="1BBE79F9" w:rsidR="00763AB6" w:rsidRPr="00B05355" w:rsidRDefault="002139AF" w:rsidP="00763AB6">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22-23 (R</w:t>
            </w:r>
            <w:r w:rsidR="00763AB6" w:rsidRPr="00B05355">
              <w:rPr>
                <w:rFonts w:ascii="Calibri" w:eastAsia="Times New Roman" w:hAnsi="Calibri" w:cs="Calibri"/>
                <w:color w:val="000000"/>
                <w:sz w:val="24"/>
                <w:szCs w:val="24"/>
              </w:rPr>
              <w:t>e)New Tour Guide License</w:t>
            </w:r>
          </w:p>
        </w:tc>
      </w:tr>
      <w:tr w:rsidR="00763AB6" w:rsidRPr="00B05355" w14:paraId="30003432"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4D82DA5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24 Reprinting/Replacement of Issued Tour Guide License Card</w:t>
            </w:r>
          </w:p>
        </w:tc>
      </w:tr>
      <w:tr w:rsidR="00763AB6" w:rsidRPr="00B05355" w14:paraId="18A088F4" w14:textId="77777777" w:rsidTr="00763AB6">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12DF3929"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25 Fines Issuance and Collection/Payment</w:t>
            </w:r>
          </w:p>
        </w:tc>
      </w:tr>
      <w:tr w:rsidR="00763AB6" w:rsidRPr="00B05355" w14:paraId="1EE947EB" w14:textId="77777777" w:rsidTr="00763AB6">
        <w:trPr>
          <w:trHeight w:val="375"/>
        </w:trPr>
        <w:tc>
          <w:tcPr>
            <w:tcW w:w="9899" w:type="dxa"/>
            <w:tcBorders>
              <w:top w:val="nil"/>
              <w:left w:val="single" w:sz="4" w:space="0" w:color="auto"/>
              <w:bottom w:val="single" w:sz="4" w:space="0" w:color="auto"/>
              <w:right w:val="single" w:sz="4" w:space="0" w:color="auto"/>
            </w:tcBorders>
            <w:shd w:val="clear" w:color="000000" w:fill="DA9694"/>
            <w:vAlign w:val="center"/>
            <w:hideMark/>
          </w:tcPr>
          <w:p w14:paraId="61B2AED0"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B Workflows</w:t>
            </w:r>
          </w:p>
        </w:tc>
      </w:tr>
      <w:tr w:rsidR="00763AB6" w:rsidRPr="00B05355" w14:paraId="10974F7D"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678BA7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01 Hotel/Hotel Apartment Inspection</w:t>
            </w:r>
          </w:p>
        </w:tc>
      </w:tr>
      <w:tr w:rsidR="00763AB6" w:rsidRPr="00B05355" w14:paraId="4EF0BD6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17D12E7A"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02 Hotel/Hotel Apartment Classification</w:t>
            </w:r>
          </w:p>
        </w:tc>
      </w:tr>
      <w:tr w:rsidR="00763AB6" w:rsidRPr="00B05355" w14:paraId="6BE9DF1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49F3CB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03 Tour Guide Inspection</w:t>
            </w:r>
          </w:p>
        </w:tc>
      </w:tr>
      <w:tr w:rsidR="00763AB6" w:rsidRPr="00B05355" w14:paraId="2D40F084"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DA9694"/>
            <w:vAlign w:val="center"/>
            <w:hideMark/>
          </w:tcPr>
          <w:p w14:paraId="0620A404"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Annex C Forms</w:t>
            </w:r>
          </w:p>
        </w:tc>
      </w:tr>
      <w:tr w:rsidR="00763AB6" w:rsidRPr="00B05355" w14:paraId="549CE6FF" w14:textId="77777777" w:rsidTr="00C9217A">
        <w:trPr>
          <w:trHeight w:val="3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F57C13C"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SCTDA-TS-SRV-1</w:t>
            </w:r>
          </w:p>
        </w:tc>
      </w:tr>
      <w:tr w:rsidR="00763AB6" w:rsidRPr="00B05355" w14:paraId="743AAFC0" w14:textId="77777777" w:rsidTr="00763AB6">
        <w:trPr>
          <w:trHeight w:val="42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256BA6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SCTDA-TS-A001</w:t>
            </w:r>
          </w:p>
        </w:tc>
      </w:tr>
      <w:tr w:rsidR="00763AB6" w:rsidRPr="00B05355" w14:paraId="526C7FC4" w14:textId="77777777" w:rsidTr="00763AB6">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A7555E2"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SCTDA-TS-A002</w:t>
            </w:r>
          </w:p>
        </w:tc>
      </w:tr>
      <w:tr w:rsidR="00763AB6" w:rsidRPr="00B05355" w14:paraId="4E6693D5" w14:textId="77777777" w:rsidTr="00C9217A">
        <w:trPr>
          <w:trHeight w:val="548"/>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76E52A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SCTDA-TS-A003</w:t>
            </w:r>
          </w:p>
        </w:tc>
      </w:tr>
      <w:tr w:rsidR="00763AB6" w:rsidRPr="00B05355" w14:paraId="180B7679" w14:textId="77777777" w:rsidTr="00763AB6">
        <w:trPr>
          <w:trHeight w:val="40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50423C2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SCTDA-TS-A004</w:t>
            </w:r>
          </w:p>
        </w:tc>
      </w:tr>
      <w:tr w:rsidR="00763AB6" w:rsidRPr="00B05355" w14:paraId="6AAA93E1" w14:textId="77777777" w:rsidTr="00763AB6">
        <w:trPr>
          <w:trHeight w:val="46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ACCB78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SCTDA-TS-A005</w:t>
            </w:r>
          </w:p>
        </w:tc>
      </w:tr>
      <w:tr w:rsidR="00763AB6" w:rsidRPr="00B05355" w14:paraId="463DAFEC" w14:textId="77777777" w:rsidTr="00763AB6">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CF82204"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SCTDA-TS-A006</w:t>
            </w:r>
          </w:p>
        </w:tc>
      </w:tr>
      <w:tr w:rsidR="00763AB6" w:rsidRPr="00B05355" w14:paraId="630DF69E" w14:textId="77777777" w:rsidTr="00763AB6">
        <w:trPr>
          <w:trHeight w:val="43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4792BA9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SCTDA-TS-A007</w:t>
            </w:r>
          </w:p>
        </w:tc>
      </w:tr>
      <w:tr w:rsidR="00763AB6" w:rsidRPr="00B05355" w14:paraId="06F84D49" w14:textId="77777777" w:rsidTr="00763AB6">
        <w:trPr>
          <w:trHeight w:val="33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9BB0695"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SCTDA-TS-A008</w:t>
            </w:r>
          </w:p>
        </w:tc>
      </w:tr>
      <w:tr w:rsidR="00763AB6" w:rsidRPr="00B05355" w14:paraId="32D9C806"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EB9A41C"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SCTDA-TS-A009</w:t>
            </w:r>
          </w:p>
        </w:tc>
      </w:tr>
      <w:tr w:rsidR="00763AB6" w:rsidRPr="00B05355" w14:paraId="65F627B6" w14:textId="77777777" w:rsidTr="00C9217A">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7DB5FC6"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SCTDA-TS-B001</w:t>
            </w:r>
          </w:p>
        </w:tc>
      </w:tr>
      <w:tr w:rsidR="00763AB6" w:rsidRPr="00B05355" w14:paraId="540EB565" w14:textId="77777777" w:rsidTr="00C9217A">
        <w:trPr>
          <w:trHeight w:val="233"/>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5E69D4"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SCTDA-TS-B002</w:t>
            </w:r>
          </w:p>
        </w:tc>
      </w:tr>
      <w:tr w:rsidR="00763AB6" w:rsidRPr="00B05355" w14:paraId="00542DEE" w14:textId="77777777" w:rsidTr="00C9217A">
        <w:trPr>
          <w:trHeight w:val="390"/>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51B331"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lastRenderedPageBreak/>
              <w:t>SCTDA-TS-B003</w:t>
            </w:r>
          </w:p>
        </w:tc>
      </w:tr>
      <w:tr w:rsidR="00763AB6" w:rsidRPr="00B05355" w14:paraId="22CCF347" w14:textId="77777777" w:rsidTr="00763AB6">
        <w:trPr>
          <w:trHeight w:val="375"/>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872AFB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SCTDA-TS-B004</w:t>
            </w:r>
          </w:p>
        </w:tc>
      </w:tr>
      <w:tr w:rsidR="00763AB6" w:rsidRPr="00B05355" w14:paraId="5CB021FD" w14:textId="77777777" w:rsidTr="00763AB6">
        <w:trPr>
          <w:trHeight w:val="450"/>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B9DB832"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SCTDA-TS-B005</w:t>
            </w:r>
          </w:p>
        </w:tc>
      </w:tr>
      <w:tr w:rsidR="00763AB6" w:rsidRPr="00B05355" w14:paraId="77EAA11A"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C14E037"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SCTDA-TS-B006</w:t>
            </w:r>
          </w:p>
        </w:tc>
      </w:tr>
      <w:tr w:rsidR="00763AB6" w:rsidRPr="00B05355" w14:paraId="70A45453"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F335DD9"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SCTDA-TS-B007</w:t>
            </w:r>
          </w:p>
        </w:tc>
      </w:tr>
      <w:tr w:rsidR="00763AB6" w:rsidRPr="00B05355" w14:paraId="294715B4"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B43F627"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SCTDA-TS-B008</w:t>
            </w:r>
          </w:p>
        </w:tc>
      </w:tr>
      <w:tr w:rsidR="00763AB6" w:rsidRPr="00B05355" w14:paraId="6DD9E801"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71864A5"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SCTDA-TS-B009</w:t>
            </w:r>
          </w:p>
        </w:tc>
      </w:tr>
      <w:tr w:rsidR="00763AB6" w:rsidRPr="00B05355" w14:paraId="17156EA8"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5BA654F0"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SCTDA-TS-B010</w:t>
            </w:r>
          </w:p>
        </w:tc>
      </w:tr>
      <w:tr w:rsidR="00763AB6" w:rsidRPr="00B05355" w14:paraId="1AA4F0FB"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C42D2F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SCTDA-TS-B011</w:t>
            </w:r>
          </w:p>
        </w:tc>
      </w:tr>
      <w:tr w:rsidR="00763AB6" w:rsidRPr="00B05355" w14:paraId="3534429C"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44BD8215"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SCTDA-TS-B012</w:t>
            </w:r>
          </w:p>
        </w:tc>
      </w:tr>
      <w:tr w:rsidR="00763AB6" w:rsidRPr="00B05355" w14:paraId="7059BAC0"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0EC327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SCTDA-TS-B013</w:t>
            </w:r>
          </w:p>
        </w:tc>
      </w:tr>
      <w:tr w:rsidR="00763AB6" w:rsidRPr="00B05355" w14:paraId="66BD24D5"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D5E53A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SCTDA-TS-B014</w:t>
            </w:r>
          </w:p>
        </w:tc>
      </w:tr>
      <w:tr w:rsidR="00763AB6" w:rsidRPr="00B05355" w14:paraId="4C668B97"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13AEB6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SCTDA-TS-C001</w:t>
            </w:r>
          </w:p>
        </w:tc>
      </w:tr>
      <w:tr w:rsidR="00763AB6" w:rsidRPr="00B05355" w14:paraId="209F666F"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1505F547"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SCTDA-TS-C002</w:t>
            </w:r>
          </w:p>
        </w:tc>
      </w:tr>
      <w:tr w:rsidR="00763AB6" w:rsidRPr="00B05355" w14:paraId="3592F963"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1E29684C"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SCTDA-TS-C003</w:t>
            </w:r>
          </w:p>
        </w:tc>
      </w:tr>
      <w:tr w:rsidR="00763AB6" w:rsidRPr="00B05355" w14:paraId="66CE22C5"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2761345"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SCTDA-TS-C004</w:t>
            </w:r>
          </w:p>
        </w:tc>
      </w:tr>
      <w:tr w:rsidR="00763AB6" w:rsidRPr="00B05355" w14:paraId="0945942E" w14:textId="77777777" w:rsidTr="00763AB6">
        <w:trPr>
          <w:trHeight w:val="360"/>
        </w:trPr>
        <w:tc>
          <w:tcPr>
            <w:tcW w:w="9899" w:type="dxa"/>
            <w:tcBorders>
              <w:top w:val="nil"/>
              <w:left w:val="single" w:sz="4" w:space="0" w:color="auto"/>
              <w:bottom w:val="single" w:sz="4" w:space="0" w:color="auto"/>
              <w:right w:val="single" w:sz="4" w:space="0" w:color="auto"/>
            </w:tcBorders>
            <w:shd w:val="clear" w:color="000000" w:fill="DA9694"/>
            <w:vAlign w:val="center"/>
            <w:hideMark/>
          </w:tcPr>
          <w:p w14:paraId="0D18BE34"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Admin</w:t>
            </w:r>
          </w:p>
        </w:tc>
      </w:tr>
      <w:tr w:rsidR="00763AB6" w:rsidRPr="00B05355" w14:paraId="6C4E279B"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D8E4BC"/>
            <w:noWrap/>
            <w:vAlign w:val="center"/>
            <w:hideMark/>
          </w:tcPr>
          <w:p w14:paraId="4D526088" w14:textId="77777777" w:rsidR="00763AB6" w:rsidRPr="00B05355" w:rsidRDefault="00763AB6" w:rsidP="00763AB6">
            <w:pPr>
              <w:spacing w:line="240" w:lineRule="auto"/>
              <w:ind w:firstLineChars="100" w:firstLine="241"/>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Master Data Management</w:t>
            </w:r>
          </w:p>
        </w:tc>
      </w:tr>
      <w:tr w:rsidR="00763AB6" w:rsidRPr="00B05355" w14:paraId="2BA8B460"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D525C39"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Licensing services List </w:t>
            </w:r>
          </w:p>
        </w:tc>
      </w:tr>
      <w:tr w:rsidR="00763AB6" w:rsidRPr="00B05355" w14:paraId="1C601FE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21C8D29"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Fees</w:t>
            </w:r>
          </w:p>
        </w:tc>
      </w:tr>
      <w:tr w:rsidR="00763AB6" w:rsidRPr="00B05355" w14:paraId="6C52A941"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EB4E219"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fines</w:t>
            </w:r>
          </w:p>
        </w:tc>
      </w:tr>
      <w:tr w:rsidR="00763AB6" w:rsidRPr="00B05355" w14:paraId="7973E85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A340A17"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Licensing service periods (From - To)</w:t>
            </w:r>
          </w:p>
        </w:tc>
      </w:tr>
      <w:tr w:rsidR="00763AB6" w:rsidRPr="00B05355" w14:paraId="608F38A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EA58FEC"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Upload List</w:t>
            </w:r>
          </w:p>
        </w:tc>
      </w:tr>
      <w:tr w:rsidR="00763AB6" w:rsidRPr="00B05355" w14:paraId="7711249B"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17D82D5"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Document Requirements per service</w:t>
            </w:r>
          </w:p>
        </w:tc>
      </w:tr>
      <w:tr w:rsidR="00763AB6" w:rsidRPr="00B05355" w14:paraId="54A76F1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7B638A1"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Types List (Role)</w:t>
            </w:r>
          </w:p>
        </w:tc>
      </w:tr>
      <w:tr w:rsidR="00763AB6" w:rsidRPr="00B05355" w14:paraId="4F470AD7"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65E0087"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Reject reason codes &amp; descriptions</w:t>
            </w:r>
          </w:p>
        </w:tc>
      </w:tr>
      <w:tr w:rsidR="00763AB6" w:rsidRPr="00B05355" w14:paraId="54D15EF8"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377C51A"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Star Classification list</w:t>
            </w:r>
          </w:p>
        </w:tc>
      </w:tr>
      <w:tr w:rsidR="00763AB6" w:rsidRPr="00B05355" w14:paraId="37D56DA2"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7F3538EA"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criteria list</w:t>
            </w:r>
            <w:r w:rsidR="00EE7987">
              <w:rPr>
                <w:rFonts w:ascii="Calibri" w:eastAsia="Times New Roman" w:hAnsi="Calibri" w:cs="Calibri"/>
                <w:color w:val="000000"/>
                <w:sz w:val="24"/>
                <w:szCs w:val="24"/>
              </w:rPr>
              <w:t xml:space="preserve"> ( Create Checklist with weightage)</w:t>
            </w:r>
          </w:p>
        </w:tc>
      </w:tr>
      <w:tr w:rsidR="00763AB6" w:rsidRPr="00B05355" w14:paraId="329B2D90"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11DBA6D0"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Criteria per Service</w:t>
            </w:r>
          </w:p>
        </w:tc>
      </w:tr>
      <w:tr w:rsidR="00763AB6" w:rsidRPr="00B05355" w14:paraId="724E30F5" w14:textId="77777777" w:rsidTr="00955F5D">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62FC967"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Forms List</w:t>
            </w:r>
          </w:p>
        </w:tc>
      </w:tr>
      <w:tr w:rsidR="00763AB6" w:rsidRPr="00B05355" w14:paraId="24C8FD86" w14:textId="77777777" w:rsidTr="00D85018">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CB91E37"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Inspection Report types / List</w:t>
            </w:r>
          </w:p>
        </w:tc>
      </w:tr>
      <w:tr w:rsidR="00763AB6" w:rsidRPr="00B05355" w14:paraId="5B9C3931" w14:textId="77777777" w:rsidTr="00955F5D">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B2B37A" w14:textId="77777777" w:rsidR="00763AB6" w:rsidRPr="00B05355" w:rsidRDefault="00763AB6" w:rsidP="00763AB6">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Violations list</w:t>
            </w:r>
          </w:p>
        </w:tc>
      </w:tr>
      <w:tr w:rsidR="00763AB6" w:rsidRPr="00B05355" w14:paraId="3F47A7AB" w14:textId="77777777" w:rsidTr="00D85018">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34AFFE5" w14:textId="77777777" w:rsidR="00763AB6" w:rsidRPr="00B05355" w:rsidRDefault="00763AB6" w:rsidP="00C9217A">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User management</w:t>
            </w:r>
          </w:p>
        </w:tc>
      </w:tr>
      <w:tr w:rsidR="00763AB6" w:rsidRPr="00B05355" w14:paraId="5B757122" w14:textId="77777777" w:rsidTr="00763AB6">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F81CCB" w14:textId="77777777" w:rsidR="00763AB6" w:rsidRPr="00B05355" w:rsidRDefault="00763AB6" w:rsidP="00C9217A">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documents</w:t>
            </w:r>
          </w:p>
        </w:tc>
      </w:tr>
      <w:tr w:rsidR="00763AB6" w:rsidRPr="00B05355" w14:paraId="7129FE4D" w14:textId="77777777" w:rsidTr="00D85018">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8219F1" w14:textId="77777777" w:rsidR="00763AB6" w:rsidRPr="00B05355" w:rsidRDefault="00763AB6" w:rsidP="00C9217A">
            <w:pPr>
              <w:spacing w:line="240" w:lineRule="auto"/>
              <w:ind w:firstLineChars="200" w:firstLine="48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Roles  and Services (workflow) mappings</w:t>
            </w:r>
          </w:p>
        </w:tc>
      </w:tr>
    </w:tbl>
    <w:p w14:paraId="730DC24F" w14:textId="77777777" w:rsidR="00C9217A" w:rsidRDefault="00C9217A">
      <w:r>
        <w:br w:type="page"/>
      </w:r>
    </w:p>
    <w:tbl>
      <w:tblPr>
        <w:tblW w:w="9899" w:type="dxa"/>
        <w:tblLook w:val="04A0" w:firstRow="1" w:lastRow="0" w:firstColumn="1" w:lastColumn="0" w:noHBand="0" w:noVBand="1"/>
      </w:tblPr>
      <w:tblGrid>
        <w:gridCol w:w="9899"/>
      </w:tblGrid>
      <w:tr w:rsidR="00763AB6" w:rsidRPr="00B05355" w14:paraId="6014733F"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14:paraId="71E45818"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lastRenderedPageBreak/>
              <w:t>Main Modules</w:t>
            </w:r>
          </w:p>
        </w:tc>
      </w:tr>
      <w:tr w:rsidR="00763AB6" w:rsidRPr="00B05355" w14:paraId="1C23A557"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2DCDB"/>
            <w:noWrap/>
            <w:vAlign w:val="bottom"/>
            <w:hideMark/>
          </w:tcPr>
          <w:p w14:paraId="0B9632B3"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Applicant</w:t>
            </w:r>
          </w:p>
        </w:tc>
      </w:tr>
      <w:tr w:rsidR="00763AB6" w:rsidRPr="00B05355" w14:paraId="4D6CBD73"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8AC9C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 Forgot password, Remember Password</w:t>
            </w:r>
          </w:p>
        </w:tc>
      </w:tr>
      <w:tr w:rsidR="00763AB6" w:rsidRPr="00B05355" w14:paraId="027DF50A"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5FACC7E8"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Registration (basic profile)</w:t>
            </w:r>
          </w:p>
        </w:tc>
      </w:tr>
      <w:tr w:rsidR="00763AB6" w:rsidRPr="00B05355" w14:paraId="46A93DD5"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52E275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Multi factor Authentication</w:t>
            </w:r>
          </w:p>
        </w:tc>
      </w:tr>
      <w:tr w:rsidR="00763AB6" w:rsidRPr="00B05355" w14:paraId="0EA355FA"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5B5E872"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Email verification</w:t>
            </w:r>
          </w:p>
        </w:tc>
      </w:tr>
      <w:tr w:rsidR="00763AB6" w:rsidRPr="00B05355" w14:paraId="6F0A8314"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2B261543"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Select Service</w:t>
            </w:r>
          </w:p>
        </w:tc>
      </w:tr>
      <w:tr w:rsidR="00763AB6" w:rsidRPr="00B05355" w14:paraId="7D087F33"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1538B02"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documents</w:t>
            </w:r>
            <w:r w:rsidR="00EE7987">
              <w:rPr>
                <w:rFonts w:ascii="Calibri" w:eastAsia="Times New Roman" w:hAnsi="Calibri" w:cs="Calibri"/>
                <w:color w:val="000000"/>
                <w:sz w:val="24"/>
                <w:szCs w:val="24"/>
              </w:rPr>
              <w:t>( Attach meta tags to the documents for search ability)</w:t>
            </w:r>
          </w:p>
        </w:tc>
      </w:tr>
      <w:tr w:rsidR="00763AB6" w:rsidRPr="00B05355" w14:paraId="3335DC3E"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4A04BF90"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Application form</w:t>
            </w:r>
          </w:p>
        </w:tc>
      </w:tr>
      <w:tr w:rsidR="00763AB6" w:rsidRPr="00B05355" w14:paraId="564DC750"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44F03B3"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Display required documents  list</w:t>
            </w:r>
          </w:p>
        </w:tc>
      </w:tr>
      <w:tr w:rsidR="00763AB6" w:rsidRPr="00B05355" w14:paraId="4BC74326"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00E42760" w14:textId="5AFC9B93" w:rsidR="00763AB6" w:rsidRPr="00B05355" w:rsidRDefault="00763AB6" w:rsidP="00D85018">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Check Violat</w:t>
            </w:r>
            <w:r>
              <w:rPr>
                <w:rFonts w:ascii="Calibri" w:eastAsia="Times New Roman" w:hAnsi="Calibri" w:cs="Calibri"/>
                <w:color w:val="000000"/>
                <w:sz w:val="24"/>
                <w:szCs w:val="24"/>
              </w:rPr>
              <w:t xml:space="preserve">ions and Fines </w:t>
            </w:r>
          </w:p>
        </w:tc>
      </w:tr>
      <w:tr w:rsidR="00763AB6" w:rsidRPr="00B05355" w14:paraId="4B464761"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3667E844"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application Fees (Separate from fines)</w:t>
            </w:r>
          </w:p>
        </w:tc>
      </w:tr>
      <w:tr w:rsidR="00763AB6" w:rsidRPr="00B05355" w14:paraId="78B5594C"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622D2370"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Pay fines (</w:t>
            </w:r>
            <w:proofErr w:type="spellStart"/>
            <w:r w:rsidRPr="00B05355">
              <w:rPr>
                <w:rFonts w:ascii="Calibri" w:eastAsia="Times New Roman" w:hAnsi="Calibri" w:cs="Calibri"/>
                <w:color w:val="000000"/>
                <w:sz w:val="24"/>
                <w:szCs w:val="24"/>
              </w:rPr>
              <w:t>Tahseel</w:t>
            </w:r>
            <w:proofErr w:type="spellEnd"/>
            <w:r w:rsidRPr="00B05355">
              <w:rPr>
                <w:rFonts w:ascii="Calibri" w:eastAsia="Times New Roman" w:hAnsi="Calibri" w:cs="Calibri"/>
                <w:color w:val="000000"/>
                <w:sz w:val="24"/>
                <w:szCs w:val="24"/>
              </w:rPr>
              <w:t xml:space="preserve"> integration)</w:t>
            </w:r>
          </w:p>
        </w:tc>
      </w:tr>
      <w:tr w:rsidR="00763AB6" w:rsidRPr="00B05355" w14:paraId="23364546" w14:textId="77777777" w:rsidTr="00763AB6">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14:paraId="602FC21A"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Download Documents</w:t>
            </w:r>
          </w:p>
        </w:tc>
      </w:tr>
      <w:tr w:rsidR="00763AB6" w:rsidRPr="00B05355" w14:paraId="1A2B9AB3"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740C627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Star ratings (UI Updates)</w:t>
            </w:r>
          </w:p>
        </w:tc>
      </w:tr>
      <w:tr w:rsidR="00763AB6" w:rsidRPr="00B05355" w14:paraId="7ACEED34"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15DA828C"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Receive Notifications</w:t>
            </w:r>
          </w:p>
        </w:tc>
      </w:tr>
      <w:tr w:rsidR="00763AB6" w:rsidRPr="00B05355" w14:paraId="09DB595E"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6F6ED481"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 Updates</w:t>
            </w:r>
          </w:p>
        </w:tc>
      </w:tr>
      <w:tr w:rsidR="00763AB6" w:rsidRPr="00B05355" w14:paraId="059A8FA9"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3F003268"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Raise Disputes</w:t>
            </w:r>
          </w:p>
        </w:tc>
      </w:tr>
      <w:tr w:rsidR="00763AB6" w:rsidRPr="00B05355" w14:paraId="4DAD8A41"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14:paraId="1585EBA3"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Licensing Staff</w:t>
            </w:r>
          </w:p>
        </w:tc>
      </w:tr>
      <w:tr w:rsidR="00763AB6" w:rsidRPr="00B05355" w14:paraId="612ACE6E" w14:textId="77777777" w:rsidTr="00763AB6">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9DC8B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Verify document list</w:t>
            </w:r>
          </w:p>
        </w:tc>
      </w:tr>
      <w:tr w:rsidR="00763AB6" w:rsidRPr="00B05355" w14:paraId="6690643A"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noWrap/>
            <w:vAlign w:val="center"/>
            <w:hideMark/>
          </w:tcPr>
          <w:p w14:paraId="423E2EA6"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Manual verification of uploaded documents via visual inspection</w:t>
            </w:r>
          </w:p>
        </w:tc>
      </w:tr>
      <w:tr w:rsidR="00763AB6" w:rsidRPr="00B05355" w14:paraId="66E7264F" w14:textId="77777777" w:rsidTr="00763AB6">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14:paraId="4C6201A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Application</w:t>
            </w:r>
          </w:p>
        </w:tc>
      </w:tr>
      <w:tr w:rsidR="00763AB6" w:rsidRPr="00B05355" w14:paraId="6A98FC3B"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4CB58415"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Send SMS &amp; Email</w:t>
            </w:r>
          </w:p>
        </w:tc>
      </w:tr>
      <w:tr w:rsidR="00763AB6" w:rsidRPr="00B05355" w14:paraId="5861B34D"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0A116523"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Request Additional Documents</w:t>
            </w:r>
          </w:p>
        </w:tc>
      </w:tr>
      <w:tr w:rsidR="00763AB6" w:rsidRPr="00B05355" w14:paraId="23AAC9D7" w14:textId="77777777" w:rsidTr="00763AB6">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72864AB"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Capture comments and results of the verification process</w:t>
            </w:r>
          </w:p>
        </w:tc>
      </w:tr>
      <w:tr w:rsidR="00763AB6" w:rsidRPr="00B05355" w14:paraId="38682109" w14:textId="77777777" w:rsidTr="00763AB6">
        <w:trPr>
          <w:trHeight w:val="312"/>
        </w:trPr>
        <w:tc>
          <w:tcPr>
            <w:tcW w:w="9899" w:type="dxa"/>
            <w:tcBorders>
              <w:top w:val="nil"/>
              <w:left w:val="single" w:sz="4" w:space="0" w:color="auto"/>
              <w:bottom w:val="single" w:sz="4" w:space="0" w:color="auto"/>
              <w:right w:val="single" w:sz="4" w:space="0" w:color="auto"/>
            </w:tcBorders>
            <w:shd w:val="clear" w:color="000000" w:fill="FFFFFF"/>
            <w:vAlign w:val="center"/>
            <w:hideMark/>
          </w:tcPr>
          <w:p w14:paraId="6A0E0F26"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 based on results</w:t>
            </w:r>
          </w:p>
        </w:tc>
      </w:tr>
      <w:tr w:rsidR="00763AB6" w:rsidRPr="00B05355" w14:paraId="54D6293D" w14:textId="77777777" w:rsidTr="00763AB6">
        <w:trPr>
          <w:trHeight w:val="312"/>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14:paraId="0DC83642"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Initial star ratings</w:t>
            </w:r>
          </w:p>
        </w:tc>
      </w:tr>
      <w:tr w:rsidR="00763AB6" w:rsidRPr="00B05355" w14:paraId="0631BCC7"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14:paraId="36F8E9E5"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Head Of Inspection</w:t>
            </w:r>
          </w:p>
        </w:tc>
      </w:tr>
      <w:tr w:rsidR="00763AB6" w:rsidRPr="00B05355" w14:paraId="22CE7D42"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3D23D5D1"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Review Inspector Report</w:t>
            </w:r>
          </w:p>
        </w:tc>
      </w:tr>
      <w:tr w:rsidR="00763AB6" w:rsidRPr="00B05355" w14:paraId="573A2765"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66A807A5"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based on inspector Report</w:t>
            </w:r>
          </w:p>
        </w:tc>
      </w:tr>
      <w:tr w:rsidR="00763AB6" w:rsidRPr="00B05355" w14:paraId="2409F155"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6D064174"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Schedule On Site inspection</w:t>
            </w:r>
          </w:p>
        </w:tc>
      </w:tr>
      <w:tr w:rsidR="00763AB6" w:rsidRPr="00B05355" w14:paraId="306AA76A"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2C7C1CD3" w14:textId="77777777" w:rsidR="00763AB6" w:rsidRPr="00B05355" w:rsidRDefault="00CD1334" w:rsidP="00CD1334">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Review Requirements</w:t>
            </w:r>
          </w:p>
        </w:tc>
      </w:tr>
      <w:tr w:rsidR="00763AB6" w:rsidRPr="00B05355" w14:paraId="11BCDB8B"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06A56268"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Approval / Rejection Recommendation for Primary Approval</w:t>
            </w:r>
          </w:p>
        </w:tc>
      </w:tr>
      <w:tr w:rsidR="00763AB6" w:rsidRPr="00B05355" w14:paraId="30D41AF5"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153F19F9"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Update Inspection Calendar</w:t>
            </w:r>
          </w:p>
        </w:tc>
      </w:tr>
      <w:tr w:rsidR="00763AB6" w:rsidRPr="00B05355" w14:paraId="2982BE93"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2DCDB"/>
            <w:noWrap/>
            <w:vAlign w:val="bottom"/>
            <w:hideMark/>
          </w:tcPr>
          <w:p w14:paraId="541AF701"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TSD Manager</w:t>
            </w:r>
          </w:p>
        </w:tc>
      </w:tr>
      <w:tr w:rsidR="00763AB6" w:rsidRPr="00B05355" w14:paraId="03DB89C9"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17D5E5B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Reassign Tasks</w:t>
            </w:r>
          </w:p>
        </w:tc>
      </w:tr>
      <w:tr w:rsidR="00763AB6" w:rsidRPr="00B05355" w14:paraId="2826EBC2"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18419CB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Issue of Primary Approval</w:t>
            </w:r>
          </w:p>
        </w:tc>
      </w:tr>
      <w:tr w:rsidR="00763AB6" w:rsidRPr="00B05355" w14:paraId="465B5746"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782F36EF"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Tour Guide License</w:t>
            </w:r>
          </w:p>
        </w:tc>
      </w:tr>
      <w:tr w:rsidR="00763AB6" w:rsidRPr="00B05355" w14:paraId="00A484C6"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392FFA5D"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Approve / Reject reprint of Tour Guide ID</w:t>
            </w:r>
          </w:p>
        </w:tc>
      </w:tr>
      <w:tr w:rsidR="00763AB6" w:rsidRPr="00B05355" w14:paraId="3873B4D9" w14:textId="77777777" w:rsidTr="00763AB6">
        <w:trPr>
          <w:trHeight w:val="31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4286623E" w14:textId="77777777" w:rsidR="00763AB6" w:rsidRPr="00B05355" w:rsidRDefault="00763AB6" w:rsidP="00763AB6">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Approve / Reject recommendation for adjusting star rating </w:t>
            </w:r>
          </w:p>
        </w:tc>
      </w:tr>
    </w:tbl>
    <w:p w14:paraId="49EDC358" w14:textId="77777777" w:rsidR="00C9217A" w:rsidRDefault="00C9217A">
      <w:r>
        <w:br w:type="page"/>
      </w:r>
    </w:p>
    <w:tbl>
      <w:tblPr>
        <w:tblW w:w="9899" w:type="dxa"/>
        <w:tblLook w:val="04A0" w:firstRow="1" w:lastRow="0" w:firstColumn="1" w:lastColumn="0" w:noHBand="0" w:noVBand="1"/>
      </w:tblPr>
      <w:tblGrid>
        <w:gridCol w:w="9899"/>
      </w:tblGrid>
      <w:tr w:rsidR="00763AB6" w:rsidRPr="00B05355" w14:paraId="65091AEF"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2DCDB"/>
            <w:noWrap/>
            <w:vAlign w:val="bottom"/>
            <w:hideMark/>
          </w:tcPr>
          <w:p w14:paraId="416BF0FE" w14:textId="77777777" w:rsidR="00763AB6" w:rsidRPr="00B05355" w:rsidRDefault="00763AB6" w:rsidP="00763AB6">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lastRenderedPageBreak/>
              <w:t>Head Of Licensing</w:t>
            </w:r>
          </w:p>
        </w:tc>
      </w:tr>
      <w:tr w:rsidR="00763AB6" w:rsidRPr="00B05355" w14:paraId="2BEB0371"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95B3AC9" w14:textId="77777777" w:rsidR="00763AB6" w:rsidRPr="00B05355" w:rsidRDefault="00763AB6" w:rsidP="00C9217A">
            <w:pPr>
              <w:spacing w:line="240" w:lineRule="auto"/>
              <w:ind w:firstLineChars="100" w:firstLine="240"/>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Obtain/Change  Trade Name </w:t>
            </w:r>
          </w:p>
        </w:tc>
      </w:tr>
      <w:tr w:rsidR="00763AB6" w:rsidRPr="00B05355" w14:paraId="194D8C6F" w14:textId="77777777" w:rsidTr="00C9217A">
        <w:trPr>
          <w:trHeight w:val="485"/>
        </w:trPr>
        <w:tc>
          <w:tcPr>
            <w:tcW w:w="9899"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1EFD865"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Renew/new Hotel Management License </w:t>
            </w:r>
          </w:p>
        </w:tc>
      </w:tr>
      <w:tr w:rsidR="00763AB6" w:rsidRPr="00B05355" w14:paraId="65E92684"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F114DF9"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 xml:space="preserve">Recommend to  TSD Manager for the issuance of Approval to Renew/new Tour Operator License </w:t>
            </w:r>
          </w:p>
        </w:tc>
      </w:tr>
      <w:tr w:rsidR="00763AB6" w:rsidRPr="00B05355" w14:paraId="507828D8"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C7786B9"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Recommend to  TSD Manager for the issuance of Approval to Reprint Tour Guide ID</w:t>
            </w:r>
          </w:p>
        </w:tc>
      </w:tr>
      <w:tr w:rsidR="00550799" w:rsidRPr="00B05355" w14:paraId="6D61E09C"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CC3C4CE" w14:textId="77777777" w:rsidR="00550799" w:rsidRPr="00B05355" w:rsidRDefault="00550799" w:rsidP="00550799">
            <w:pPr>
              <w:spacing w:line="240" w:lineRule="auto"/>
              <w:jc w:val="left"/>
              <w:rPr>
                <w:rFonts w:ascii="Calibri" w:eastAsia="Times New Roman" w:hAnsi="Calibri" w:cs="Calibri"/>
                <w:b/>
                <w:bCs/>
                <w:color w:val="000000"/>
                <w:sz w:val="24"/>
                <w:szCs w:val="24"/>
              </w:rPr>
            </w:pPr>
            <w:r>
              <w:rPr>
                <w:rFonts w:ascii="Calibri" w:eastAsia="Times New Roman" w:hAnsi="Calibri" w:cs="Calibri"/>
                <w:b/>
                <w:bCs/>
                <w:color w:val="000000"/>
                <w:sz w:val="24"/>
                <w:szCs w:val="24"/>
              </w:rPr>
              <w:t>Tour Guide</w:t>
            </w:r>
          </w:p>
        </w:tc>
      </w:tr>
      <w:tr w:rsidR="00550799" w:rsidRPr="00B05355" w14:paraId="1F3D8163"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5EF2AF57" w14:textId="77777777" w:rsidR="00550799" w:rsidRPr="00B05355" w:rsidRDefault="00550799" w:rsidP="00550799">
            <w:pPr>
              <w:spacing w:line="240" w:lineRule="auto"/>
              <w:ind w:firstLineChars="100" w:firstLine="240"/>
              <w:rPr>
                <w:rFonts w:ascii="Calibri" w:eastAsia="Times New Roman" w:hAnsi="Calibri" w:cs="Calibri"/>
                <w:color w:val="000000"/>
                <w:sz w:val="24"/>
                <w:szCs w:val="24"/>
              </w:rPr>
            </w:pPr>
            <w:r>
              <w:rPr>
                <w:rFonts w:ascii="Calibri" w:eastAsia="Times New Roman" w:hAnsi="Calibri" w:cs="Calibri"/>
                <w:color w:val="000000"/>
                <w:sz w:val="24"/>
                <w:szCs w:val="24"/>
              </w:rPr>
              <w:t>Tour Guide registration</w:t>
            </w:r>
          </w:p>
        </w:tc>
      </w:tr>
      <w:tr w:rsidR="00550799" w:rsidRPr="00B05355" w14:paraId="3ABF1A6B"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15997235"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Pay Tour Guide Training Fees</w:t>
            </w:r>
          </w:p>
        </w:tc>
      </w:tr>
      <w:tr w:rsidR="00550799" w:rsidRPr="00B05355" w14:paraId="5B24B3A4"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5065596E"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Register for Exam/Classes</w:t>
            </w:r>
            <w:r w:rsidRPr="00B05355">
              <w:rPr>
                <w:rFonts w:ascii="Calibri" w:eastAsia="Times New Roman" w:hAnsi="Calibri" w:cs="Calibri"/>
                <w:color w:val="000000"/>
                <w:sz w:val="24"/>
                <w:szCs w:val="24"/>
              </w:rPr>
              <w:t xml:space="preserve"> </w:t>
            </w:r>
          </w:p>
        </w:tc>
      </w:tr>
      <w:tr w:rsidR="00550799" w:rsidRPr="00B05355" w14:paraId="3C1FCFEE"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A0C7CE3" w14:textId="77777777" w:rsidR="00550799" w:rsidRPr="00B05355" w:rsidRDefault="00550799" w:rsidP="00550799">
            <w:pPr>
              <w:spacing w:line="240" w:lineRule="auto"/>
              <w:jc w:val="left"/>
              <w:rPr>
                <w:rFonts w:ascii="Calibri" w:eastAsia="Times New Roman" w:hAnsi="Calibri" w:cs="Calibri"/>
                <w:b/>
                <w:bCs/>
                <w:color w:val="000000"/>
                <w:sz w:val="24"/>
                <w:szCs w:val="24"/>
              </w:rPr>
            </w:pPr>
            <w:r>
              <w:rPr>
                <w:rFonts w:ascii="Calibri" w:eastAsia="Times New Roman" w:hAnsi="Calibri" w:cs="Calibri"/>
                <w:b/>
                <w:bCs/>
                <w:color w:val="000000"/>
                <w:sz w:val="24"/>
                <w:szCs w:val="24"/>
              </w:rPr>
              <w:t>IPTD Staff</w:t>
            </w:r>
          </w:p>
        </w:tc>
      </w:tr>
      <w:tr w:rsidR="00550799" w:rsidRPr="00B05355" w14:paraId="503F809A"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B78B188" w14:textId="77777777" w:rsidR="00550799" w:rsidRPr="00B05355" w:rsidRDefault="00550799" w:rsidP="00550799">
            <w:pPr>
              <w:spacing w:line="240" w:lineRule="auto"/>
              <w:ind w:firstLineChars="100" w:firstLine="240"/>
              <w:rPr>
                <w:rFonts w:ascii="Calibri" w:eastAsia="Times New Roman" w:hAnsi="Calibri" w:cs="Calibri"/>
                <w:color w:val="000000"/>
                <w:sz w:val="24"/>
                <w:szCs w:val="24"/>
              </w:rPr>
            </w:pPr>
            <w:r>
              <w:rPr>
                <w:rFonts w:ascii="Calibri" w:eastAsia="Times New Roman" w:hAnsi="Calibri" w:cs="Calibri"/>
                <w:color w:val="000000"/>
                <w:sz w:val="24"/>
                <w:szCs w:val="24"/>
              </w:rPr>
              <w:t>Review Tour Guide Registration(Approve/Reject)</w:t>
            </w:r>
          </w:p>
        </w:tc>
      </w:tr>
      <w:tr w:rsidR="00550799" w:rsidRPr="00B05355" w14:paraId="313FD87E"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2F3577C0"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Verify Training(Pass/Fail)</w:t>
            </w:r>
          </w:p>
        </w:tc>
      </w:tr>
      <w:tr w:rsidR="00550799" w:rsidRPr="00B05355" w14:paraId="1F4E137F"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79612825"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Pass or Fail Exam</w:t>
            </w:r>
            <w:r w:rsidRPr="00B05355">
              <w:rPr>
                <w:rFonts w:ascii="Calibri" w:eastAsia="Times New Roman" w:hAnsi="Calibri" w:cs="Calibri"/>
                <w:color w:val="000000"/>
                <w:sz w:val="24"/>
                <w:szCs w:val="24"/>
              </w:rPr>
              <w:t xml:space="preserve"> </w:t>
            </w:r>
          </w:p>
        </w:tc>
      </w:tr>
      <w:tr w:rsidR="00550799" w:rsidRPr="00B05355" w14:paraId="1333D684"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114EB2F3" w14:textId="77777777" w:rsidR="00550799" w:rsidRPr="00550799" w:rsidRDefault="00550799" w:rsidP="00550799">
            <w:pPr>
              <w:spacing w:line="240" w:lineRule="auto"/>
              <w:jc w:val="left"/>
              <w:rPr>
                <w:rFonts w:ascii="Calibri" w:eastAsia="Times New Roman" w:hAnsi="Calibri" w:cs="Calibri"/>
                <w:b/>
                <w:bCs/>
                <w:color w:val="FF0000"/>
                <w:sz w:val="24"/>
                <w:szCs w:val="24"/>
              </w:rPr>
            </w:pPr>
            <w:r w:rsidRPr="00550799">
              <w:rPr>
                <w:rFonts w:ascii="Calibri" w:eastAsia="Times New Roman" w:hAnsi="Calibri" w:cs="Calibri"/>
                <w:b/>
                <w:bCs/>
                <w:color w:val="FF0000"/>
                <w:sz w:val="24"/>
                <w:szCs w:val="24"/>
              </w:rPr>
              <w:t>Management (Finance, Internal Auditors)</w:t>
            </w:r>
          </w:p>
        </w:tc>
      </w:tr>
      <w:tr w:rsidR="00550799" w:rsidRPr="00B05355" w14:paraId="4E245CDE"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tcPr>
          <w:p w14:paraId="46B94F4F" w14:textId="77777777" w:rsidR="00550799" w:rsidRPr="00550799" w:rsidRDefault="00550799" w:rsidP="00550799">
            <w:pPr>
              <w:spacing w:line="240" w:lineRule="auto"/>
              <w:ind w:firstLineChars="100" w:firstLine="240"/>
              <w:rPr>
                <w:rFonts w:ascii="Calibri" w:eastAsia="Times New Roman" w:hAnsi="Calibri" w:cs="Calibri"/>
                <w:color w:val="FF0000"/>
                <w:sz w:val="24"/>
                <w:szCs w:val="24"/>
              </w:rPr>
            </w:pPr>
            <w:r>
              <w:rPr>
                <w:rFonts w:ascii="Calibri" w:eastAsia="Times New Roman" w:hAnsi="Calibri" w:cs="Calibri"/>
                <w:color w:val="FF0000"/>
                <w:sz w:val="24"/>
                <w:szCs w:val="24"/>
              </w:rPr>
              <w:t>View Violations and Fines Menu</w:t>
            </w:r>
          </w:p>
        </w:tc>
      </w:tr>
      <w:tr w:rsidR="00550799" w:rsidRPr="00B05355" w14:paraId="686B3885"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14:paraId="27DD1B40" w14:textId="77777777" w:rsidR="00550799" w:rsidRPr="00B05355" w:rsidRDefault="00550799" w:rsidP="00550799">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Mobile App</w:t>
            </w:r>
          </w:p>
        </w:tc>
      </w:tr>
      <w:tr w:rsidR="00550799" w:rsidRPr="00B05355" w14:paraId="42BC12FA" w14:textId="77777777" w:rsidTr="00C9217A">
        <w:trPr>
          <w:trHeight w:val="98"/>
        </w:trPr>
        <w:tc>
          <w:tcPr>
            <w:tcW w:w="9899"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4643116"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Mobile App API</w:t>
            </w:r>
          </w:p>
        </w:tc>
      </w:tr>
      <w:tr w:rsidR="00550799" w:rsidRPr="00B05355" w14:paraId="1F97EA35" w14:textId="77777777" w:rsidTr="00C9217A">
        <w:trPr>
          <w:trHeight w:val="312"/>
        </w:trPr>
        <w:tc>
          <w:tcPr>
            <w:tcW w:w="9899" w:type="dxa"/>
            <w:tcBorders>
              <w:top w:val="single" w:sz="4" w:space="0" w:color="auto"/>
              <w:left w:val="single" w:sz="4" w:space="0" w:color="auto"/>
              <w:bottom w:val="single" w:sz="4" w:space="0" w:color="auto"/>
              <w:right w:val="single" w:sz="4" w:space="0" w:color="auto"/>
            </w:tcBorders>
            <w:shd w:val="clear" w:color="000000" w:fill="DA9694"/>
            <w:vAlign w:val="center"/>
            <w:hideMark/>
          </w:tcPr>
          <w:p w14:paraId="4430CF92" w14:textId="77777777" w:rsidR="00550799" w:rsidRPr="00B05355" w:rsidRDefault="00550799" w:rsidP="00550799">
            <w:pPr>
              <w:spacing w:line="240" w:lineRule="auto"/>
              <w:jc w:val="left"/>
              <w:rPr>
                <w:rFonts w:ascii="Calibri" w:eastAsia="Times New Roman" w:hAnsi="Calibri" w:cs="Calibri"/>
                <w:b/>
                <w:bCs/>
                <w:color w:val="000000"/>
                <w:sz w:val="24"/>
                <w:szCs w:val="24"/>
              </w:rPr>
            </w:pPr>
            <w:r w:rsidRPr="00B05355">
              <w:rPr>
                <w:rFonts w:ascii="Calibri" w:eastAsia="Times New Roman" w:hAnsi="Calibri" w:cs="Calibri"/>
                <w:b/>
                <w:bCs/>
                <w:color w:val="000000"/>
                <w:sz w:val="24"/>
                <w:szCs w:val="24"/>
              </w:rPr>
              <w:t>System features</w:t>
            </w:r>
          </w:p>
        </w:tc>
      </w:tr>
      <w:tr w:rsidR="00550799" w:rsidRPr="00B05355" w14:paraId="13222AE5" w14:textId="77777777" w:rsidTr="00C9217A">
        <w:trPr>
          <w:trHeight w:val="188"/>
        </w:trPr>
        <w:tc>
          <w:tcPr>
            <w:tcW w:w="9899" w:type="dxa"/>
            <w:tcBorders>
              <w:top w:val="single" w:sz="4" w:space="0" w:color="A6A6A6"/>
              <w:left w:val="single" w:sz="4" w:space="0" w:color="A6A6A6"/>
              <w:bottom w:val="single" w:sz="4" w:space="0" w:color="A6A6A6"/>
              <w:right w:val="single" w:sz="4" w:space="0" w:color="A6A6A6"/>
            </w:tcBorders>
            <w:shd w:val="clear" w:color="000000" w:fill="FFFFFF"/>
            <w:noWrap/>
            <w:vAlign w:val="bottom"/>
            <w:hideMark/>
          </w:tcPr>
          <w:p w14:paraId="2200C8C0"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Authentication &amp; authorization</w:t>
            </w:r>
          </w:p>
        </w:tc>
      </w:tr>
      <w:tr w:rsidR="00550799" w:rsidRPr="00B05355" w14:paraId="0BE9D150" w14:textId="77777777" w:rsidTr="00C9217A">
        <w:trPr>
          <w:trHeight w:val="24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20D44F10"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Auditing &amp; logging</w:t>
            </w:r>
          </w:p>
        </w:tc>
      </w:tr>
      <w:tr w:rsidR="00550799" w:rsidRPr="00B05355" w14:paraId="05DC4BA7" w14:textId="77777777" w:rsidTr="00C9217A">
        <w:trPr>
          <w:trHeight w:val="215"/>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240F9BE4"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Exception handling</w:t>
            </w:r>
          </w:p>
        </w:tc>
      </w:tr>
      <w:tr w:rsidR="00550799" w:rsidRPr="00B05355" w14:paraId="45BE3AD6" w14:textId="77777777" w:rsidTr="00C9217A">
        <w:trPr>
          <w:trHeight w:val="98"/>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6F4F06A1"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Manage files and folders</w:t>
            </w:r>
          </w:p>
        </w:tc>
      </w:tr>
      <w:tr w:rsidR="00550799" w:rsidRPr="00B05355" w14:paraId="1C8A2591" w14:textId="77777777" w:rsidTr="00C9217A">
        <w:trPr>
          <w:trHeight w:val="143"/>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2DE3F065"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 xml:space="preserve">Meta tags for documents and images </w:t>
            </w:r>
          </w:p>
        </w:tc>
      </w:tr>
      <w:tr w:rsidR="00550799" w:rsidRPr="00B05355" w14:paraId="131573D4" w14:textId="77777777" w:rsidTr="00C9217A">
        <w:trPr>
          <w:trHeight w:val="107"/>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7ACFDB1A"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SMS &amp; Email</w:t>
            </w:r>
          </w:p>
        </w:tc>
      </w:tr>
      <w:tr w:rsidR="00550799" w:rsidRPr="00B05355" w14:paraId="319F246A" w14:textId="77777777" w:rsidTr="00C9217A">
        <w:trPr>
          <w:trHeight w:val="80"/>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39093766" w14:textId="77777777" w:rsidR="00550799" w:rsidRPr="00C9217A" w:rsidRDefault="00550799" w:rsidP="00550799">
            <w:pPr>
              <w:spacing w:line="240" w:lineRule="auto"/>
              <w:ind w:firstLineChars="100" w:firstLine="240"/>
              <w:jc w:val="left"/>
              <w:rPr>
                <w:rFonts w:ascii="Calibri" w:eastAsia="Times New Roman" w:hAnsi="Calibri" w:cs="Calibri"/>
                <w:color w:val="000000"/>
                <w:sz w:val="24"/>
                <w:szCs w:val="24"/>
              </w:rPr>
            </w:pPr>
            <w:proofErr w:type="spellStart"/>
            <w:r w:rsidRPr="00C9217A">
              <w:rPr>
                <w:rFonts w:ascii="Calibri" w:eastAsia="Times New Roman" w:hAnsi="Calibri" w:cs="Calibri"/>
                <w:color w:val="000000"/>
                <w:sz w:val="24"/>
                <w:szCs w:val="24"/>
              </w:rPr>
              <w:t>Tahseel</w:t>
            </w:r>
            <w:proofErr w:type="spellEnd"/>
            <w:r w:rsidRPr="00C9217A">
              <w:rPr>
                <w:rFonts w:ascii="Calibri" w:eastAsia="Times New Roman" w:hAnsi="Calibri" w:cs="Calibri"/>
                <w:color w:val="000000"/>
                <w:sz w:val="24"/>
                <w:szCs w:val="24"/>
              </w:rPr>
              <w:t xml:space="preserve"> Integration</w:t>
            </w:r>
          </w:p>
        </w:tc>
      </w:tr>
      <w:tr w:rsidR="00550799" w:rsidRPr="00B05355" w14:paraId="059E132B" w14:textId="77777777" w:rsidTr="00C9217A">
        <w:trPr>
          <w:trHeight w:val="197"/>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4144C09D" w14:textId="77777777" w:rsidR="00550799" w:rsidRPr="00C9217A" w:rsidRDefault="00550799" w:rsidP="00550799">
            <w:pPr>
              <w:spacing w:line="240" w:lineRule="auto"/>
              <w:ind w:firstLineChars="100" w:firstLine="240"/>
              <w:jc w:val="left"/>
              <w:rPr>
                <w:rFonts w:ascii="Calibri" w:eastAsia="Times New Roman" w:hAnsi="Calibri" w:cs="Calibri"/>
                <w:color w:val="000000"/>
                <w:sz w:val="24"/>
                <w:szCs w:val="24"/>
              </w:rPr>
            </w:pPr>
            <w:r w:rsidRPr="00C9217A">
              <w:rPr>
                <w:rFonts w:ascii="Calibri" w:eastAsia="Times New Roman" w:hAnsi="Calibri" w:cs="Calibri"/>
                <w:color w:val="000000"/>
                <w:sz w:val="24"/>
                <w:szCs w:val="24"/>
              </w:rPr>
              <w:t>Payment Gateway Integration</w:t>
            </w:r>
          </w:p>
        </w:tc>
      </w:tr>
      <w:tr w:rsidR="00550799" w:rsidRPr="00B05355" w14:paraId="100C0AC3" w14:textId="77777777" w:rsidTr="00C9217A">
        <w:trPr>
          <w:trHeight w:val="197"/>
        </w:trPr>
        <w:tc>
          <w:tcPr>
            <w:tcW w:w="9899" w:type="dxa"/>
            <w:tcBorders>
              <w:top w:val="nil"/>
              <w:left w:val="single" w:sz="4" w:space="0" w:color="A6A6A6"/>
              <w:bottom w:val="single" w:sz="4" w:space="0" w:color="A6A6A6"/>
              <w:right w:val="single" w:sz="4" w:space="0" w:color="A6A6A6"/>
            </w:tcBorders>
            <w:shd w:val="clear" w:color="000000" w:fill="FFFFFF"/>
            <w:noWrap/>
            <w:vAlign w:val="bottom"/>
          </w:tcPr>
          <w:p w14:paraId="1C51FAB7" w14:textId="77777777" w:rsidR="00550799" w:rsidRPr="00C9217A" w:rsidRDefault="00550799" w:rsidP="00550799">
            <w:pPr>
              <w:spacing w:line="240" w:lineRule="auto"/>
              <w:ind w:firstLineChars="100" w:firstLine="240"/>
              <w:jc w:val="left"/>
              <w:rPr>
                <w:rFonts w:ascii="Calibri" w:eastAsia="Times New Roman" w:hAnsi="Calibri" w:cs="Calibri"/>
                <w:color w:val="000000"/>
                <w:sz w:val="24"/>
                <w:szCs w:val="24"/>
              </w:rPr>
            </w:pPr>
            <w:proofErr w:type="spellStart"/>
            <w:r>
              <w:rPr>
                <w:rFonts w:ascii="Calibri" w:eastAsia="Times New Roman" w:hAnsi="Calibri" w:cs="Calibri"/>
                <w:color w:val="000000"/>
                <w:sz w:val="24"/>
                <w:szCs w:val="24"/>
              </w:rPr>
              <w:t>Empost</w:t>
            </w:r>
            <w:proofErr w:type="spellEnd"/>
            <w:r>
              <w:rPr>
                <w:rFonts w:ascii="Calibri" w:eastAsia="Times New Roman" w:hAnsi="Calibri" w:cs="Calibri"/>
                <w:color w:val="000000"/>
                <w:sz w:val="24"/>
                <w:szCs w:val="24"/>
              </w:rPr>
              <w:t xml:space="preserve"> Integration</w:t>
            </w:r>
          </w:p>
        </w:tc>
      </w:tr>
      <w:tr w:rsidR="009C69C5" w:rsidRPr="00B05355" w14:paraId="24AD510C" w14:textId="77777777" w:rsidTr="00C9217A">
        <w:trPr>
          <w:trHeight w:val="197"/>
        </w:trPr>
        <w:tc>
          <w:tcPr>
            <w:tcW w:w="9899" w:type="dxa"/>
            <w:tcBorders>
              <w:top w:val="nil"/>
              <w:left w:val="single" w:sz="4" w:space="0" w:color="A6A6A6"/>
              <w:bottom w:val="single" w:sz="4" w:space="0" w:color="A6A6A6"/>
              <w:right w:val="single" w:sz="4" w:space="0" w:color="A6A6A6"/>
            </w:tcBorders>
            <w:shd w:val="clear" w:color="000000" w:fill="FFFFFF"/>
            <w:noWrap/>
            <w:vAlign w:val="bottom"/>
          </w:tcPr>
          <w:p w14:paraId="39058ADF" w14:textId="510C8027" w:rsidR="009C69C5" w:rsidRDefault="00D85018"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Hotel Statistics Integration( master data)</w:t>
            </w:r>
          </w:p>
        </w:tc>
      </w:tr>
      <w:tr w:rsidR="00550799" w:rsidRPr="00B05355" w14:paraId="4B84E1DB" w14:textId="77777777" w:rsidTr="00C9217A">
        <w:trPr>
          <w:trHeight w:val="197"/>
        </w:trPr>
        <w:tc>
          <w:tcPr>
            <w:tcW w:w="9899" w:type="dxa"/>
            <w:tcBorders>
              <w:top w:val="nil"/>
              <w:left w:val="single" w:sz="4" w:space="0" w:color="A6A6A6"/>
              <w:bottom w:val="single" w:sz="4" w:space="0" w:color="A6A6A6"/>
              <w:right w:val="single" w:sz="4" w:space="0" w:color="A6A6A6"/>
            </w:tcBorders>
            <w:shd w:val="clear" w:color="000000" w:fill="FFFFFF"/>
            <w:noWrap/>
            <w:vAlign w:val="bottom"/>
          </w:tcPr>
          <w:p w14:paraId="280B1081" w14:textId="679D3CB8" w:rsidR="00550799" w:rsidRPr="009C69C5" w:rsidRDefault="00550799" w:rsidP="00550799">
            <w:pPr>
              <w:spacing w:line="240" w:lineRule="auto"/>
              <w:ind w:firstLineChars="100" w:firstLine="240"/>
              <w:jc w:val="left"/>
              <w:rPr>
                <w:rFonts w:ascii="Calibri" w:eastAsia="Times New Roman" w:hAnsi="Calibri" w:cs="Calibri"/>
                <w:color w:val="FF0000"/>
                <w:sz w:val="24"/>
                <w:szCs w:val="24"/>
                <w:highlight w:val="yellow"/>
              </w:rPr>
            </w:pPr>
            <w:r w:rsidRPr="009C69C5">
              <w:rPr>
                <w:rFonts w:ascii="Calibri" w:eastAsia="Times New Roman" w:hAnsi="Calibri" w:cs="Calibri"/>
                <w:color w:val="FF0000"/>
                <w:sz w:val="24"/>
                <w:szCs w:val="24"/>
              </w:rPr>
              <w:t>Vehicle Permit and Issuance System Integration</w:t>
            </w:r>
            <w:r w:rsidR="00D85018">
              <w:rPr>
                <w:rFonts w:ascii="Calibri" w:eastAsia="Times New Roman" w:hAnsi="Calibri" w:cs="Calibri"/>
                <w:color w:val="FF0000"/>
                <w:sz w:val="24"/>
                <w:szCs w:val="24"/>
              </w:rPr>
              <w:t xml:space="preserve"> ( master data)</w:t>
            </w:r>
          </w:p>
        </w:tc>
      </w:tr>
      <w:tr w:rsidR="009C69C5" w:rsidRPr="00B05355" w14:paraId="05B22C4D" w14:textId="77777777" w:rsidTr="00C9217A">
        <w:trPr>
          <w:trHeight w:val="152"/>
        </w:trPr>
        <w:tc>
          <w:tcPr>
            <w:tcW w:w="9899" w:type="dxa"/>
            <w:tcBorders>
              <w:top w:val="nil"/>
              <w:left w:val="single" w:sz="4" w:space="0" w:color="A6A6A6"/>
              <w:bottom w:val="single" w:sz="4" w:space="0" w:color="A6A6A6"/>
              <w:right w:val="single" w:sz="4" w:space="0" w:color="A6A6A6"/>
            </w:tcBorders>
            <w:shd w:val="clear" w:color="000000" w:fill="FFFFFF"/>
            <w:noWrap/>
            <w:vAlign w:val="bottom"/>
          </w:tcPr>
          <w:p w14:paraId="43D962DA" w14:textId="77777777" w:rsidR="009C69C5" w:rsidRPr="00B05355" w:rsidRDefault="009C69C5" w:rsidP="00550799">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Request pool for all actors</w:t>
            </w:r>
          </w:p>
        </w:tc>
      </w:tr>
      <w:tr w:rsidR="00550799" w:rsidRPr="00B05355" w14:paraId="62FEC696" w14:textId="77777777" w:rsidTr="00C9217A">
        <w:trPr>
          <w:trHeight w:val="152"/>
        </w:trPr>
        <w:tc>
          <w:tcPr>
            <w:tcW w:w="9899" w:type="dxa"/>
            <w:tcBorders>
              <w:top w:val="nil"/>
              <w:left w:val="single" w:sz="4" w:space="0" w:color="A6A6A6"/>
              <w:bottom w:val="single" w:sz="4" w:space="0" w:color="A6A6A6"/>
              <w:right w:val="single" w:sz="4" w:space="0" w:color="A6A6A6"/>
            </w:tcBorders>
            <w:shd w:val="clear" w:color="000000" w:fill="FFFFFF"/>
            <w:noWrap/>
            <w:vAlign w:val="bottom"/>
            <w:hideMark/>
          </w:tcPr>
          <w:p w14:paraId="1F5A370E" w14:textId="77777777" w:rsidR="00550799" w:rsidRPr="00B05355" w:rsidRDefault="00550799" w:rsidP="00550799">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Generation</w:t>
            </w:r>
          </w:p>
        </w:tc>
      </w:tr>
    </w:tbl>
    <w:p w14:paraId="631552AA" w14:textId="77777777" w:rsidR="00D63D64" w:rsidRDefault="00D63D64">
      <w:pPr>
        <w:spacing w:after="160" w:line="259" w:lineRule="auto"/>
        <w:jc w:val="left"/>
        <w:rPr>
          <w:rFonts w:eastAsiaTheme="majorEastAsia" w:cstheme="majorBidi"/>
          <w:color w:val="000000" w:themeColor="text1"/>
          <w:sz w:val="36"/>
          <w:szCs w:val="26"/>
        </w:rPr>
      </w:pPr>
      <w:bookmarkStart w:id="40" w:name="_Toc515699411"/>
      <w:r>
        <w:br w:type="page"/>
      </w:r>
    </w:p>
    <w:p w14:paraId="44112C5C" w14:textId="77777777" w:rsidR="00763AB6" w:rsidRPr="00C9217A" w:rsidRDefault="00763AB6" w:rsidP="00763AB6">
      <w:pPr>
        <w:pStyle w:val="Heading2"/>
      </w:pPr>
      <w:r>
        <w:lastRenderedPageBreak/>
        <w:t xml:space="preserve">IOS Mobile </w:t>
      </w:r>
      <w:bookmarkEnd w:id="40"/>
      <w:r w:rsidR="009C4731">
        <w:t xml:space="preserve">App </w:t>
      </w:r>
      <w:r w:rsidR="009C4731" w:rsidRPr="009C4731">
        <w:rPr>
          <w:highlight w:val="yellow"/>
        </w:rPr>
        <w:t>(</w:t>
      </w:r>
      <w:r w:rsidR="00921C8D" w:rsidRPr="009C4731">
        <w:rPr>
          <w:highlight w:val="yellow"/>
        </w:rPr>
        <w:t>iPad)</w:t>
      </w:r>
    </w:p>
    <w:tbl>
      <w:tblPr>
        <w:tblW w:w="5660" w:type="dxa"/>
        <w:tblLook w:val="04A0" w:firstRow="1" w:lastRow="0" w:firstColumn="1" w:lastColumn="0" w:noHBand="0" w:noVBand="1"/>
      </w:tblPr>
      <w:tblGrid>
        <w:gridCol w:w="5660"/>
      </w:tblGrid>
      <w:tr w:rsidR="00763AB6" w:rsidRPr="00B05355" w14:paraId="58753B76" w14:textId="77777777" w:rsidTr="00C9217A">
        <w:trPr>
          <w:trHeight w:val="152"/>
        </w:trPr>
        <w:tc>
          <w:tcPr>
            <w:tcW w:w="5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DF8EC6"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Basic Setup</w:t>
            </w:r>
          </w:p>
        </w:tc>
      </w:tr>
      <w:tr w:rsidR="00763AB6" w:rsidRPr="00B05355" w14:paraId="069BC34E" w14:textId="77777777" w:rsidTr="00C9217A">
        <w:trPr>
          <w:trHeight w:val="125"/>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24770F89"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Splash</w:t>
            </w:r>
          </w:p>
        </w:tc>
      </w:tr>
      <w:tr w:rsidR="00763AB6" w:rsidRPr="00B05355" w14:paraId="3D001A9E" w14:textId="77777777" w:rsidTr="00C9217A">
        <w:trPr>
          <w:trHeight w:val="98"/>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20A03438"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Login</w:t>
            </w:r>
          </w:p>
        </w:tc>
      </w:tr>
      <w:tr w:rsidR="00763AB6" w:rsidRPr="00B05355" w14:paraId="3E754FD2" w14:textId="77777777" w:rsidTr="00763AB6">
        <w:trPr>
          <w:trHeight w:val="31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4809E3CF"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Forgot password</w:t>
            </w:r>
          </w:p>
        </w:tc>
      </w:tr>
      <w:tr w:rsidR="00763AB6" w:rsidRPr="00B05355" w14:paraId="231C27CD" w14:textId="77777777" w:rsidTr="00C9217A">
        <w:trPr>
          <w:trHeight w:val="188"/>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3583FA0A"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Dashboard</w:t>
            </w:r>
          </w:p>
        </w:tc>
      </w:tr>
      <w:tr w:rsidR="00763AB6" w:rsidRPr="00B05355" w14:paraId="63D7BF3C" w14:textId="77777777" w:rsidTr="00C9217A">
        <w:trPr>
          <w:trHeight w:val="152"/>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0A2FB8F8"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QR code library integration</w:t>
            </w:r>
          </w:p>
        </w:tc>
      </w:tr>
      <w:tr w:rsidR="00763AB6" w:rsidRPr="00B05355" w14:paraId="5EA84267" w14:textId="77777777" w:rsidTr="00C9217A">
        <w:trPr>
          <w:trHeight w:val="215"/>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66D04307"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Scanning</w:t>
            </w:r>
          </w:p>
        </w:tc>
      </w:tr>
      <w:tr w:rsidR="00763AB6" w:rsidRPr="00B05355" w14:paraId="6FC9CF7E" w14:textId="77777777" w:rsidTr="00C9217A">
        <w:trPr>
          <w:trHeight w:val="80"/>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7808419B"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Classification Criteria</w:t>
            </w:r>
          </w:p>
        </w:tc>
      </w:tr>
      <w:tr w:rsidR="00763AB6" w:rsidRPr="00B05355" w14:paraId="61B93780" w14:textId="77777777" w:rsidTr="00C9217A">
        <w:trPr>
          <w:trHeight w:val="70"/>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2C29FC1A"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Create Inspection report</w:t>
            </w:r>
          </w:p>
        </w:tc>
      </w:tr>
      <w:tr w:rsidR="00763AB6" w:rsidRPr="00B05355" w14:paraId="3CBF5B0E" w14:textId="77777777" w:rsidTr="00C9217A">
        <w:trPr>
          <w:trHeight w:val="107"/>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19932356"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Onsite Inspection results</w:t>
            </w:r>
          </w:p>
        </w:tc>
      </w:tr>
      <w:tr w:rsidR="00763AB6" w:rsidRPr="00B05355" w14:paraId="05A70AE2" w14:textId="77777777" w:rsidTr="00C9217A">
        <w:trPr>
          <w:trHeight w:val="80"/>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14150680" w14:textId="77777777" w:rsidR="00763AB6" w:rsidRPr="00B05355" w:rsidRDefault="00C9217A" w:rsidP="00C9217A">
            <w:pPr>
              <w:spacing w:line="240" w:lineRule="auto"/>
              <w:ind w:firstLineChars="100" w:firstLine="240"/>
              <w:jc w:val="left"/>
              <w:rPr>
                <w:rFonts w:ascii="Calibri" w:eastAsia="Times New Roman" w:hAnsi="Calibri" w:cs="Calibri"/>
                <w:color w:val="000000"/>
                <w:sz w:val="24"/>
                <w:szCs w:val="24"/>
              </w:rPr>
            </w:pPr>
            <w:r>
              <w:rPr>
                <w:rFonts w:ascii="Calibri" w:eastAsia="Times New Roman" w:hAnsi="Calibri" w:cs="Calibri"/>
                <w:color w:val="000000"/>
                <w:sz w:val="24"/>
                <w:szCs w:val="24"/>
              </w:rPr>
              <w:t>Collect evidence</w:t>
            </w:r>
            <w:r w:rsidR="00763AB6" w:rsidRPr="00B05355">
              <w:rPr>
                <w:rFonts w:ascii="Calibri" w:eastAsia="Times New Roman" w:hAnsi="Calibri" w:cs="Calibri"/>
                <w:color w:val="000000"/>
                <w:sz w:val="24"/>
                <w:szCs w:val="24"/>
              </w:rPr>
              <w:t xml:space="preserve"> forms</w:t>
            </w:r>
          </w:p>
        </w:tc>
      </w:tr>
      <w:tr w:rsidR="00763AB6" w:rsidRPr="00B05355" w14:paraId="1F9D899A" w14:textId="77777777" w:rsidTr="00C9217A">
        <w:trPr>
          <w:trHeight w:val="143"/>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74594449"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Retrieve inspection list</w:t>
            </w:r>
          </w:p>
        </w:tc>
      </w:tr>
      <w:tr w:rsidR="00763AB6" w:rsidRPr="00B05355" w14:paraId="1EAF9A95" w14:textId="77777777" w:rsidTr="00C9217A">
        <w:trPr>
          <w:trHeight w:val="98"/>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79B48DC4"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Obtain Score for Hotel Designator</w:t>
            </w:r>
          </w:p>
        </w:tc>
      </w:tr>
      <w:tr w:rsidR="00763AB6" w:rsidRPr="00B05355" w14:paraId="4CC9FD5C" w14:textId="77777777" w:rsidTr="00C9217A">
        <w:trPr>
          <w:trHeight w:val="70"/>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51C9FBB4"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View Assignment</w:t>
            </w:r>
          </w:p>
        </w:tc>
      </w:tr>
      <w:tr w:rsidR="00763AB6" w:rsidRPr="00B05355" w14:paraId="1539F94F" w14:textId="77777777" w:rsidTr="00C9217A">
        <w:trPr>
          <w:trHeight w:val="125"/>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7C098B82"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Take photo</w:t>
            </w:r>
          </w:p>
        </w:tc>
      </w:tr>
      <w:tr w:rsidR="00763AB6" w:rsidRPr="00B05355" w14:paraId="562F2EE1" w14:textId="77777777" w:rsidTr="00C9217A">
        <w:trPr>
          <w:trHeight w:val="188"/>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6C1E0192" w14:textId="77777777" w:rsidR="00763AB6" w:rsidRPr="00B05355" w:rsidRDefault="00763AB6"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Upload photo</w:t>
            </w:r>
            <w:r w:rsidR="00C9217A">
              <w:rPr>
                <w:rFonts w:ascii="Calibri" w:eastAsia="Times New Roman" w:hAnsi="Calibri" w:cs="Calibri"/>
                <w:color w:val="000000"/>
                <w:sz w:val="24"/>
                <w:szCs w:val="24"/>
              </w:rPr>
              <w:t xml:space="preserve"> and documents</w:t>
            </w:r>
          </w:p>
        </w:tc>
      </w:tr>
      <w:tr w:rsidR="00763AB6" w:rsidRPr="00B05355" w14:paraId="39C525B6" w14:textId="77777777" w:rsidTr="00C9217A">
        <w:trPr>
          <w:trHeight w:val="70"/>
        </w:trPr>
        <w:tc>
          <w:tcPr>
            <w:tcW w:w="5660" w:type="dxa"/>
            <w:tcBorders>
              <w:top w:val="nil"/>
              <w:left w:val="single" w:sz="4" w:space="0" w:color="auto"/>
              <w:bottom w:val="single" w:sz="4" w:space="0" w:color="auto"/>
              <w:right w:val="single" w:sz="4" w:space="0" w:color="auto"/>
            </w:tcBorders>
            <w:shd w:val="clear" w:color="auto" w:fill="auto"/>
            <w:noWrap/>
            <w:vAlign w:val="bottom"/>
            <w:hideMark/>
          </w:tcPr>
          <w:p w14:paraId="6B265CDB" w14:textId="77777777" w:rsidR="00763AB6" w:rsidRPr="00B05355" w:rsidRDefault="00C9217A" w:rsidP="00C9217A">
            <w:pPr>
              <w:spacing w:line="240" w:lineRule="auto"/>
              <w:ind w:firstLineChars="100" w:firstLine="240"/>
              <w:jc w:val="left"/>
              <w:rPr>
                <w:rFonts w:ascii="Calibri" w:eastAsia="Times New Roman" w:hAnsi="Calibri" w:cs="Calibri"/>
                <w:color w:val="000000"/>
                <w:sz w:val="24"/>
                <w:szCs w:val="24"/>
              </w:rPr>
            </w:pPr>
            <w:r w:rsidRPr="00B05355">
              <w:rPr>
                <w:rFonts w:ascii="Calibri" w:eastAsia="Times New Roman" w:hAnsi="Calibri" w:cs="Calibri"/>
                <w:color w:val="000000"/>
                <w:sz w:val="24"/>
                <w:szCs w:val="24"/>
              </w:rPr>
              <w:t>Submit inspection details</w:t>
            </w:r>
          </w:p>
        </w:tc>
      </w:tr>
    </w:tbl>
    <w:p w14:paraId="5B447D2C" w14:textId="77777777" w:rsidR="00C9217A" w:rsidRDefault="00C9217A" w:rsidP="00C9217A">
      <w:pPr>
        <w:rPr>
          <w:i/>
        </w:rPr>
      </w:pPr>
      <w:bookmarkStart w:id="41" w:name="_Toc515699412"/>
      <w:r w:rsidRPr="00750D82">
        <w:rPr>
          <w:i/>
        </w:rPr>
        <w:t xml:space="preserve">Note: The above given </w:t>
      </w:r>
      <w:r>
        <w:rPr>
          <w:i/>
        </w:rPr>
        <w:t>features and functionalities have</w:t>
      </w:r>
      <w:r w:rsidRPr="00750D82">
        <w:rPr>
          <w:i/>
        </w:rPr>
        <w:t xml:space="preserve"> been derived based on the </w:t>
      </w:r>
      <w:r>
        <w:rPr>
          <w:i/>
        </w:rPr>
        <w:t xml:space="preserve">details provided in the RFP and hence </w:t>
      </w:r>
      <w:r w:rsidRPr="00750D82">
        <w:rPr>
          <w:i/>
        </w:rPr>
        <w:t>may vary after a detailed system study</w:t>
      </w:r>
      <w:r>
        <w:rPr>
          <w:i/>
        </w:rPr>
        <w:t>.</w:t>
      </w:r>
    </w:p>
    <w:p w14:paraId="6D82FAD1" w14:textId="77777777" w:rsidR="00763AB6" w:rsidRDefault="00763AB6" w:rsidP="00C9217A">
      <w:pPr>
        <w:pStyle w:val="Heading1"/>
        <w:spacing w:after="160" w:line="259" w:lineRule="auto"/>
      </w:pPr>
      <w:r>
        <w:lastRenderedPageBreak/>
        <w:t>High Level Design</w:t>
      </w:r>
      <w:bookmarkEnd w:id="41"/>
    </w:p>
    <w:p w14:paraId="54DD0B1A" w14:textId="77777777" w:rsidR="00763AB6" w:rsidRDefault="00763AB6" w:rsidP="00763AB6">
      <w:pPr>
        <w:pStyle w:val="Heading2"/>
      </w:pPr>
      <w:bookmarkStart w:id="42" w:name="_Toc515699413"/>
      <w:r>
        <w:t xml:space="preserve">Use case </w:t>
      </w:r>
      <w:commentRangeStart w:id="43"/>
      <w:r>
        <w:t>Diagrams</w:t>
      </w:r>
      <w:bookmarkEnd w:id="42"/>
      <w:commentRangeEnd w:id="43"/>
      <w:r w:rsidR="005C216F">
        <w:rPr>
          <w:rStyle w:val="CommentReference"/>
          <w:rFonts w:eastAsiaTheme="minorHAnsi" w:cstheme="minorBidi"/>
          <w:color w:val="0D0D0D" w:themeColor="text1" w:themeTint="F2"/>
        </w:rPr>
        <w:commentReference w:id="43"/>
      </w:r>
    </w:p>
    <w:p w14:paraId="3EFFC2EE" w14:textId="77777777" w:rsidR="00763AB6" w:rsidRDefault="00142F7A" w:rsidP="00763AB6">
      <w:pPr>
        <w:pStyle w:val="Caption"/>
        <w:jc w:val="left"/>
        <w:rPr>
          <w:noProof/>
        </w:rPr>
      </w:pPr>
      <w:r>
        <w:rPr>
          <w:noProof/>
        </w:rPr>
        <mc:AlternateContent>
          <mc:Choice Requires="wps">
            <w:drawing>
              <wp:anchor distT="0" distB="0" distL="114300" distR="114300" simplePos="0" relativeHeight="251778048" behindDoc="0" locked="0" layoutInCell="1" allowOverlap="1" wp14:anchorId="46B34140" wp14:editId="0CE8AE2C">
                <wp:simplePos x="0" y="0"/>
                <wp:positionH relativeFrom="column">
                  <wp:posOffset>678011</wp:posOffset>
                </wp:positionH>
                <wp:positionV relativeFrom="paragraph">
                  <wp:posOffset>2024502</wp:posOffset>
                </wp:positionV>
                <wp:extent cx="211675" cy="86324"/>
                <wp:effectExtent l="0" t="0" r="36195" b="28575"/>
                <wp:wrapNone/>
                <wp:docPr id="484" name="Straight Connector 484"/>
                <wp:cNvGraphicFramePr/>
                <a:graphic xmlns:a="http://schemas.openxmlformats.org/drawingml/2006/main">
                  <a:graphicData uri="http://schemas.microsoft.com/office/word/2010/wordprocessingShape">
                    <wps:wsp>
                      <wps:cNvCnPr/>
                      <wps:spPr>
                        <a:xfrm>
                          <a:off x="0" y="0"/>
                          <a:ext cx="211675" cy="863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F8EB15" id="Straight Connector 484"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53.4pt,159.4pt" to="70.05pt,1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" strokecolor="#5b9bd5 [3204]" strokeweight=".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1F22E0C1" wp14:editId="556E928B">
                <wp:simplePos x="0" y="0"/>
                <wp:positionH relativeFrom="column">
                  <wp:posOffset>1812323</wp:posOffset>
                </wp:positionH>
                <wp:positionV relativeFrom="paragraph">
                  <wp:posOffset>2819280</wp:posOffset>
                </wp:positionV>
                <wp:extent cx="370703" cy="321070"/>
                <wp:effectExtent l="0" t="0" r="0" b="3175"/>
                <wp:wrapNone/>
                <wp:docPr id="483" name="Rectangle 483"/>
                <wp:cNvGraphicFramePr/>
                <a:graphic xmlns:a="http://schemas.openxmlformats.org/drawingml/2006/main">
                  <a:graphicData uri="http://schemas.microsoft.com/office/word/2010/wordprocessingShape">
                    <wps:wsp>
                      <wps:cNvSpPr/>
                      <wps:spPr>
                        <a:xfrm>
                          <a:off x="0" y="0"/>
                          <a:ext cx="370703" cy="321070"/>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D5DDFC" id="Rectangle 483" o:spid="_x0000_s1026" style="position:absolute;margin-left:142.7pt;margin-top:222pt;width:29.2pt;height:25.3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" fillcolor="#ededed [662]" stroked="f" strokeweight="1pt"/>
            </w:pict>
          </mc:Fallback>
        </mc:AlternateContent>
      </w:r>
      <w:r>
        <w:rPr>
          <w:noProof/>
        </w:rPr>
        <mc:AlternateContent>
          <mc:Choice Requires="wps">
            <w:drawing>
              <wp:anchor distT="0" distB="0" distL="114300" distR="114300" simplePos="0" relativeHeight="251776000" behindDoc="0" locked="0" layoutInCell="1" allowOverlap="1" wp14:anchorId="7BEB2F81" wp14:editId="0DF8C00E">
                <wp:simplePos x="0" y="0"/>
                <wp:positionH relativeFrom="column">
                  <wp:posOffset>561175</wp:posOffset>
                </wp:positionH>
                <wp:positionV relativeFrom="paragraph">
                  <wp:posOffset>2416871</wp:posOffset>
                </wp:positionV>
                <wp:extent cx="1374398" cy="45719"/>
                <wp:effectExtent l="0" t="400050" r="0" b="412115"/>
                <wp:wrapNone/>
                <wp:docPr id="471" name="Rectangle 471"/>
                <wp:cNvGraphicFramePr/>
                <a:graphic xmlns:a="http://schemas.openxmlformats.org/drawingml/2006/main">
                  <a:graphicData uri="http://schemas.microsoft.com/office/word/2010/wordprocessingShape">
                    <wps:wsp>
                      <wps:cNvSpPr/>
                      <wps:spPr>
                        <a:xfrm rot="2158844" flipV="1">
                          <a:off x="0" y="0"/>
                          <a:ext cx="1374398" cy="457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81BB1" id="Rectangle 471" o:spid="_x0000_s1026" style="position:absolute;margin-left:44.2pt;margin-top:190.3pt;width:108.2pt;height:3.6pt;rotation:-2358033fd;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" fillcolor="white [3212]" stroked="f" strokeweight="1pt"/>
            </w:pict>
          </mc:Fallback>
        </mc:AlternateContent>
      </w:r>
      <w:r>
        <w:rPr>
          <w:noProof/>
        </w:rPr>
        <mc:AlternateContent>
          <mc:Choice Requires="wps">
            <w:drawing>
              <wp:anchor distT="0" distB="0" distL="114300" distR="114300" simplePos="0" relativeHeight="251774976" behindDoc="0" locked="0" layoutInCell="1" allowOverlap="1" wp14:anchorId="3D5D4D3D" wp14:editId="1AEC9F99">
                <wp:simplePos x="0" y="0"/>
                <wp:positionH relativeFrom="column">
                  <wp:posOffset>2133600</wp:posOffset>
                </wp:positionH>
                <wp:positionV relativeFrom="paragraph">
                  <wp:posOffset>2918134</wp:posOffset>
                </wp:positionV>
                <wp:extent cx="815546" cy="453081"/>
                <wp:effectExtent l="0" t="0" r="3810" b="4445"/>
                <wp:wrapNone/>
                <wp:docPr id="52" name="Oval 52"/>
                <wp:cNvGraphicFramePr/>
                <a:graphic xmlns:a="http://schemas.openxmlformats.org/drawingml/2006/main">
                  <a:graphicData uri="http://schemas.microsoft.com/office/word/2010/wordprocessingShape">
                    <wps:wsp>
                      <wps:cNvSpPr/>
                      <wps:spPr>
                        <a:xfrm>
                          <a:off x="0" y="0"/>
                          <a:ext cx="815546" cy="453081"/>
                        </a:xfrm>
                        <a:prstGeom prst="ellipse">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37E6FA" id="Oval 52" o:spid="_x0000_s1026" style="position:absolute;margin-left:168pt;margin-top:229.75pt;width:64.2pt;height:35.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" fillcolor="#ededed [662]" stroked="f" strokeweight="1pt">
                <v:stroke joinstyle="miter"/>
              </v:oval>
            </w:pict>
          </mc:Fallback>
        </mc:AlternateContent>
      </w:r>
      <w:r w:rsidR="00C9217A">
        <w:rPr>
          <w:noProof/>
        </w:rPr>
        <w:drawing>
          <wp:anchor distT="0" distB="0" distL="114300" distR="114300" simplePos="0" relativeHeight="251754496" behindDoc="0" locked="0" layoutInCell="1" allowOverlap="1" wp14:anchorId="37D8B82F" wp14:editId="02B36124">
            <wp:simplePos x="0" y="0"/>
            <wp:positionH relativeFrom="column">
              <wp:posOffset>247650</wp:posOffset>
            </wp:positionH>
            <wp:positionV relativeFrom="paragraph">
              <wp:posOffset>301625</wp:posOffset>
            </wp:positionV>
            <wp:extent cx="5427345" cy="6402705"/>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TDAUseCase1.png"/>
                    <pic:cNvPicPr/>
                  </pic:nvPicPr>
                  <pic:blipFill>
                    <a:blip r:embed="rId39">
                      <a:extLst>
                        <a:ext uri="{28A0092B-C50C-407E-A947-70E740481C1C}">
                          <a14:useLocalDpi xmlns:a14="http://schemas.microsoft.com/office/drawing/2010/main" val="0"/>
                        </a:ext>
                      </a:extLst>
                    </a:blip>
                    <a:stretch>
                      <a:fillRect/>
                    </a:stretch>
                  </pic:blipFill>
                  <pic:spPr>
                    <a:xfrm>
                      <a:off x="0" y="0"/>
                      <a:ext cx="5427345" cy="6402705"/>
                    </a:xfrm>
                    <a:prstGeom prst="rect">
                      <a:avLst/>
                    </a:prstGeom>
                  </pic:spPr>
                </pic:pic>
              </a:graphicData>
            </a:graphic>
            <wp14:sizeRelH relativeFrom="margin">
              <wp14:pctWidth>0</wp14:pctWidth>
            </wp14:sizeRelH>
          </wp:anchor>
        </w:drawing>
      </w:r>
    </w:p>
    <w:p w14:paraId="74E6002C" w14:textId="77777777" w:rsidR="00763AB6" w:rsidRDefault="00E07333" w:rsidP="00763AB6">
      <w:pPr>
        <w:spacing w:after="160" w:line="259" w:lineRule="auto"/>
        <w:jc w:val="left"/>
        <w:rPr>
          <w:noProof/>
        </w:rPr>
      </w:pPr>
      <w:r>
        <w:rPr>
          <w:noProof/>
        </w:rPr>
        <mc:AlternateContent>
          <mc:Choice Requires="wps">
            <w:drawing>
              <wp:anchor distT="0" distB="0" distL="114300" distR="114300" simplePos="0" relativeHeight="251773952" behindDoc="0" locked="0" layoutInCell="1" allowOverlap="1" wp14:anchorId="03AA2C8F" wp14:editId="36A24A2A">
                <wp:simplePos x="0" y="0"/>
                <wp:positionH relativeFrom="column">
                  <wp:posOffset>659027</wp:posOffset>
                </wp:positionH>
                <wp:positionV relativeFrom="paragraph">
                  <wp:posOffset>1737635</wp:posOffset>
                </wp:positionV>
                <wp:extent cx="1524000" cy="1120346"/>
                <wp:effectExtent l="0" t="0" r="19050" b="22860"/>
                <wp:wrapNone/>
                <wp:docPr id="482" name="Straight Connector 482"/>
                <wp:cNvGraphicFramePr/>
                <a:graphic xmlns:a="http://schemas.openxmlformats.org/drawingml/2006/main">
                  <a:graphicData uri="http://schemas.microsoft.com/office/word/2010/wordprocessingShape">
                    <wps:wsp>
                      <wps:cNvCnPr/>
                      <wps:spPr>
                        <a:xfrm>
                          <a:off x="0" y="0"/>
                          <a:ext cx="1524000" cy="1120346"/>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2BBEDB" id="Straight Connector 482"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51.9pt,136.8pt" to="171.9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" strokecolor="white [3212]" strokeweight="1pt">
                <v:stroke joinstyle="miter"/>
              </v:line>
            </w:pict>
          </mc:Fallback>
        </mc:AlternateContent>
      </w:r>
      <w:r w:rsidR="00763AB6">
        <w:rPr>
          <w:noProof/>
        </w:rPr>
        <w:br w:type="page"/>
      </w:r>
      <w:r w:rsidR="001175A4">
        <w:rPr>
          <w:noProof/>
        </w:rPr>
        <w:lastRenderedPageBreak/>
        <mc:AlternateContent>
          <mc:Choice Requires="wps">
            <w:drawing>
              <wp:anchor distT="0" distB="0" distL="114300" distR="114300" simplePos="0" relativeHeight="251779072" behindDoc="0" locked="0" layoutInCell="1" allowOverlap="1" wp14:anchorId="5D5F5D54" wp14:editId="0B040DEC">
                <wp:simplePos x="0" y="0"/>
                <wp:positionH relativeFrom="column">
                  <wp:posOffset>2092325</wp:posOffset>
                </wp:positionH>
                <wp:positionV relativeFrom="paragraph">
                  <wp:posOffset>6066138</wp:posOffset>
                </wp:positionV>
                <wp:extent cx="650789" cy="82378"/>
                <wp:effectExtent l="0" t="0" r="0" b="0"/>
                <wp:wrapNone/>
                <wp:docPr id="486" name="Rectangle 486"/>
                <wp:cNvGraphicFramePr/>
                <a:graphic xmlns:a="http://schemas.openxmlformats.org/drawingml/2006/main">
                  <a:graphicData uri="http://schemas.microsoft.com/office/word/2010/wordprocessingShape">
                    <wps:wsp>
                      <wps:cNvSpPr/>
                      <wps:spPr>
                        <a:xfrm>
                          <a:off x="0" y="0"/>
                          <a:ext cx="650789" cy="82378"/>
                        </a:xfrm>
                        <a:prstGeom prst="rect">
                          <a:avLst/>
                        </a:prstGeom>
                        <a:solidFill>
                          <a:srgbClr val="FFCCC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04343" id="Rectangle 486" o:spid="_x0000_s1026" style="position:absolute;margin-left:164.75pt;margin-top:477.65pt;width:51.25pt;height: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" fillcolor="#fcc" stroked="f" strokeweight="1pt"/>
            </w:pict>
          </mc:Fallback>
        </mc:AlternateContent>
      </w:r>
      <w:r w:rsidR="00763AB6">
        <w:rPr>
          <w:noProof/>
        </w:rPr>
        <w:drawing>
          <wp:inline distT="0" distB="0" distL="0" distR="0" wp14:anchorId="59525240" wp14:editId="3596C6FD">
            <wp:extent cx="5732145" cy="8315325"/>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TDAUseCase2.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8315325"/>
                    </a:xfrm>
                    <a:prstGeom prst="rect">
                      <a:avLst/>
                    </a:prstGeom>
                  </pic:spPr>
                </pic:pic>
              </a:graphicData>
            </a:graphic>
          </wp:inline>
        </w:drawing>
      </w:r>
      <w:r w:rsidR="00763AB6">
        <w:rPr>
          <w:noProof/>
        </w:rPr>
        <w:br w:type="page"/>
      </w:r>
    </w:p>
    <w:p w14:paraId="36A17E6A" w14:textId="77777777" w:rsidR="00763AB6" w:rsidRDefault="00763AB6" w:rsidP="00763AB6">
      <w:pPr>
        <w:pStyle w:val="Heading2"/>
      </w:pPr>
      <w:bookmarkStart w:id="44" w:name="_Toc515699414"/>
      <w:r>
        <w:lastRenderedPageBreak/>
        <w:t>Data Flow Diagram</w:t>
      </w:r>
      <w:bookmarkEnd w:id="44"/>
    </w:p>
    <w:p w14:paraId="6C7B67AC" w14:textId="77777777" w:rsidR="00763AB6" w:rsidRDefault="00C2694A" w:rsidP="00763AB6">
      <w:pPr>
        <w:rPr>
          <w:noProof/>
        </w:rPr>
      </w:pPr>
      <w:r>
        <w:rPr>
          <w:noProof/>
        </w:rPr>
        <mc:AlternateContent>
          <mc:Choice Requires="wps">
            <w:drawing>
              <wp:anchor distT="0" distB="0" distL="114300" distR="114300" simplePos="0" relativeHeight="251780096" behindDoc="0" locked="0" layoutInCell="1" allowOverlap="1" wp14:anchorId="5C9CD95D" wp14:editId="745CB0D9">
                <wp:simplePos x="0" y="0"/>
                <wp:positionH relativeFrom="column">
                  <wp:posOffset>2924431</wp:posOffset>
                </wp:positionH>
                <wp:positionV relativeFrom="paragraph">
                  <wp:posOffset>2503290</wp:posOffset>
                </wp:positionV>
                <wp:extent cx="996779" cy="255270"/>
                <wp:effectExtent l="0" t="0" r="0" b="0"/>
                <wp:wrapNone/>
                <wp:docPr id="489" name="Rectangle 489"/>
                <wp:cNvGraphicFramePr/>
                <a:graphic xmlns:a="http://schemas.openxmlformats.org/drawingml/2006/main">
                  <a:graphicData uri="http://schemas.microsoft.com/office/word/2010/wordprocessingShape">
                    <wps:wsp>
                      <wps:cNvSpPr/>
                      <wps:spPr>
                        <a:xfrm>
                          <a:off x="0" y="0"/>
                          <a:ext cx="996779" cy="2552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2F9428" id="Rectangle 489" o:spid="_x0000_s1026" style="position:absolute;margin-left:230.25pt;margin-top:197.1pt;width:78.5pt;height:20.1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" fillcolor="white [3212]" stroked="f" strokeweight="1pt"/>
            </w:pict>
          </mc:Fallback>
        </mc:AlternateContent>
      </w:r>
      <w:r>
        <w:rPr>
          <w:noProof/>
        </w:rPr>
        <mc:AlternateContent>
          <mc:Choice Requires="wps">
            <w:drawing>
              <wp:anchor distT="0" distB="0" distL="114300" distR="114300" simplePos="0" relativeHeight="251781120" behindDoc="0" locked="0" layoutInCell="1" allowOverlap="1" wp14:anchorId="5984011D" wp14:editId="22F965FA">
                <wp:simplePos x="0" y="0"/>
                <wp:positionH relativeFrom="column">
                  <wp:posOffset>3393457</wp:posOffset>
                </wp:positionH>
                <wp:positionV relativeFrom="paragraph">
                  <wp:posOffset>2503170</wp:posOffset>
                </wp:positionV>
                <wp:extent cx="0" cy="345989"/>
                <wp:effectExtent l="0" t="0" r="19050" b="16510"/>
                <wp:wrapNone/>
                <wp:docPr id="490" name="Straight Connector 490"/>
                <wp:cNvGraphicFramePr/>
                <a:graphic xmlns:a="http://schemas.openxmlformats.org/drawingml/2006/main">
                  <a:graphicData uri="http://schemas.microsoft.com/office/word/2010/wordprocessingShape">
                    <wps:wsp>
                      <wps:cNvCnPr/>
                      <wps:spPr>
                        <a:xfrm>
                          <a:off x="0" y="0"/>
                          <a:ext cx="0" cy="345989"/>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6144DE" id="Straight Connector 490"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267.2pt,197.1pt" to="267.2pt,2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" strokecolor="black [3213]" strokeweight=".5pt">
                <v:stroke dashstyle="3 1" joinstyle="miter"/>
              </v:line>
            </w:pict>
          </mc:Fallback>
        </mc:AlternateContent>
      </w:r>
      <w:r w:rsidR="00763AB6">
        <w:rPr>
          <w:noProof/>
        </w:rPr>
        <w:drawing>
          <wp:anchor distT="0" distB="0" distL="114300" distR="114300" simplePos="0" relativeHeight="251755520" behindDoc="1" locked="0" layoutInCell="1" allowOverlap="1" wp14:anchorId="7AE8BEE1" wp14:editId="54C9E616">
            <wp:simplePos x="0" y="0"/>
            <wp:positionH relativeFrom="column">
              <wp:posOffset>0</wp:posOffset>
            </wp:positionH>
            <wp:positionV relativeFrom="paragraph">
              <wp:posOffset>23495</wp:posOffset>
            </wp:positionV>
            <wp:extent cx="5732145" cy="3848735"/>
            <wp:effectExtent l="0" t="0" r="1905" b="0"/>
            <wp:wrapTight wrapText="bothSides">
              <wp:wrapPolygon edited="0">
                <wp:start x="1795" y="0"/>
                <wp:lineTo x="1795" y="3421"/>
                <wp:lineTo x="0" y="4490"/>
                <wp:lineTo x="0" y="13257"/>
                <wp:lineTo x="1795" y="13685"/>
                <wp:lineTo x="1795" y="14326"/>
                <wp:lineTo x="2871" y="15395"/>
                <wp:lineTo x="3517" y="15395"/>
                <wp:lineTo x="933" y="16678"/>
                <wp:lineTo x="933" y="18175"/>
                <wp:lineTo x="1579" y="18817"/>
                <wp:lineTo x="2656" y="18817"/>
                <wp:lineTo x="2656" y="19672"/>
                <wp:lineTo x="3661" y="20527"/>
                <wp:lineTo x="4666" y="20848"/>
                <wp:lineTo x="13854" y="21490"/>
                <wp:lineTo x="17444" y="21490"/>
                <wp:lineTo x="21176" y="21490"/>
                <wp:lineTo x="21320" y="18924"/>
                <wp:lineTo x="20818" y="18817"/>
                <wp:lineTo x="16726" y="18817"/>
                <wp:lineTo x="21176" y="17427"/>
                <wp:lineTo x="21320" y="14861"/>
                <wp:lineTo x="20746" y="14540"/>
                <wp:lineTo x="18736" y="13685"/>
                <wp:lineTo x="19813" y="13685"/>
                <wp:lineTo x="20459" y="13043"/>
                <wp:lineTo x="20530" y="11760"/>
                <wp:lineTo x="14931" y="10264"/>
                <wp:lineTo x="21535" y="10264"/>
                <wp:lineTo x="21535" y="8660"/>
                <wp:lineTo x="20028" y="8553"/>
                <wp:lineTo x="21535" y="7698"/>
                <wp:lineTo x="21535" y="5025"/>
                <wp:lineTo x="20889" y="3421"/>
                <wp:lineTo x="21464" y="2566"/>
                <wp:lineTo x="21392" y="1924"/>
                <wp:lineTo x="19167" y="1711"/>
                <wp:lineTo x="19310" y="641"/>
                <wp:lineTo x="5527" y="0"/>
                <wp:lineTo x="1795"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TDADFD.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848735"/>
                    </a:xfrm>
                    <a:prstGeom prst="rect">
                      <a:avLst/>
                    </a:prstGeom>
                  </pic:spPr>
                </pic:pic>
              </a:graphicData>
            </a:graphic>
          </wp:anchor>
        </w:drawing>
      </w:r>
      <w:r w:rsidR="00763AB6">
        <w:rPr>
          <w:noProof/>
        </w:rPr>
        <w:br w:type="page"/>
      </w:r>
    </w:p>
    <w:p w14:paraId="5545100B" w14:textId="77777777" w:rsidR="00763AB6" w:rsidRDefault="00763AB6" w:rsidP="00763AB6">
      <w:pPr>
        <w:pStyle w:val="Heading2"/>
      </w:pPr>
      <w:bookmarkStart w:id="45" w:name="_Toc515699415"/>
      <w:r>
        <w:lastRenderedPageBreak/>
        <w:t>Workflows</w:t>
      </w:r>
      <w:bookmarkEnd w:id="45"/>
    </w:p>
    <w:p w14:paraId="558558D3" w14:textId="77777777" w:rsidR="00763AB6" w:rsidRDefault="00763AB6" w:rsidP="00763AB6">
      <w:pPr>
        <w:rPr>
          <w:noProof/>
        </w:rPr>
      </w:pPr>
      <w:r>
        <w:rPr>
          <w:noProof/>
        </w:rPr>
        <w:drawing>
          <wp:anchor distT="0" distB="0" distL="114300" distR="114300" simplePos="0" relativeHeight="251756544" behindDoc="1" locked="0" layoutInCell="1" allowOverlap="1" wp14:anchorId="00230611" wp14:editId="608CB1A8">
            <wp:simplePos x="0" y="0"/>
            <wp:positionH relativeFrom="column">
              <wp:posOffset>198120</wp:posOffset>
            </wp:positionH>
            <wp:positionV relativeFrom="paragraph">
              <wp:posOffset>67945</wp:posOffset>
            </wp:positionV>
            <wp:extent cx="5732145" cy="7193280"/>
            <wp:effectExtent l="0" t="0" r="1905" b="7620"/>
            <wp:wrapTight wrapText="bothSides">
              <wp:wrapPolygon edited="0">
                <wp:start x="0" y="57"/>
                <wp:lineTo x="0" y="21566"/>
                <wp:lineTo x="21535" y="21566"/>
                <wp:lineTo x="21535" y="572"/>
                <wp:lineTo x="4092" y="57"/>
                <wp:lineTo x="0" y="57"/>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TDAServices.png"/>
                    <pic:cNvPicPr/>
                  </pic:nvPicPr>
                  <pic:blipFill>
                    <a:blip r:embed="rId42">
                      <a:extLst>
                        <a:ext uri="{28A0092B-C50C-407E-A947-70E740481C1C}">
                          <a14:useLocalDpi xmlns:a14="http://schemas.microsoft.com/office/drawing/2010/main" val="0"/>
                        </a:ext>
                      </a:extLst>
                    </a:blip>
                    <a:stretch>
                      <a:fillRect/>
                    </a:stretch>
                  </pic:blipFill>
                  <pic:spPr>
                    <a:xfrm>
                      <a:off x="0" y="0"/>
                      <a:ext cx="5732145" cy="7193280"/>
                    </a:xfrm>
                    <a:prstGeom prst="rect">
                      <a:avLst/>
                    </a:prstGeom>
                  </pic:spPr>
                </pic:pic>
              </a:graphicData>
            </a:graphic>
            <wp14:sizeRelV relativeFrom="margin">
              <wp14:pctHeight>0</wp14:pctHeight>
            </wp14:sizeRelV>
          </wp:anchor>
        </w:drawing>
      </w:r>
      <w:r>
        <w:rPr>
          <w:noProof/>
        </w:rPr>
        <w:br w:type="page"/>
      </w:r>
    </w:p>
    <w:p w14:paraId="77AD86E4" w14:textId="77777777" w:rsidR="00763AB6" w:rsidRDefault="00763AB6" w:rsidP="00763AB6">
      <w:pPr>
        <w:pStyle w:val="Heading2"/>
      </w:pPr>
      <w:bookmarkStart w:id="46" w:name="_Toc515699416"/>
      <w:r>
        <w:rPr>
          <w:noProof/>
        </w:rPr>
        <w:lastRenderedPageBreak/>
        <w:drawing>
          <wp:anchor distT="0" distB="0" distL="114300" distR="114300" simplePos="0" relativeHeight="251757568" behindDoc="1" locked="0" layoutInCell="1" allowOverlap="1" wp14:anchorId="20FDB39D" wp14:editId="108867CE">
            <wp:simplePos x="0" y="0"/>
            <wp:positionH relativeFrom="column">
              <wp:posOffset>121920</wp:posOffset>
            </wp:positionH>
            <wp:positionV relativeFrom="paragraph">
              <wp:posOffset>556260</wp:posOffset>
            </wp:positionV>
            <wp:extent cx="5732145" cy="5838825"/>
            <wp:effectExtent l="0" t="0" r="1905" b="9525"/>
            <wp:wrapTight wrapText="bothSides">
              <wp:wrapPolygon edited="0">
                <wp:start x="1077" y="0"/>
                <wp:lineTo x="1077" y="1621"/>
                <wp:lineTo x="9619" y="2255"/>
                <wp:lineTo x="15577" y="2255"/>
                <wp:lineTo x="3230" y="3030"/>
                <wp:lineTo x="3230" y="3383"/>
                <wp:lineTo x="431" y="3806"/>
                <wp:lineTo x="0" y="3946"/>
                <wp:lineTo x="0" y="9866"/>
                <wp:lineTo x="1938" y="10148"/>
                <wp:lineTo x="7968" y="10148"/>
                <wp:lineTo x="1507" y="11205"/>
                <wp:lineTo x="1507" y="12121"/>
                <wp:lineTo x="2369" y="12403"/>
                <wp:lineTo x="4810" y="12403"/>
                <wp:lineTo x="0" y="13390"/>
                <wp:lineTo x="0" y="16420"/>
                <wp:lineTo x="502" y="16914"/>
                <wp:lineTo x="1149" y="16914"/>
                <wp:lineTo x="1149" y="17477"/>
                <wp:lineTo x="7609" y="18041"/>
                <wp:lineTo x="12203" y="18041"/>
                <wp:lineTo x="12275" y="19028"/>
                <wp:lineTo x="17659" y="19169"/>
                <wp:lineTo x="10696" y="19944"/>
                <wp:lineTo x="10696" y="21565"/>
                <wp:lineTo x="19597" y="21565"/>
                <wp:lineTo x="19741" y="20155"/>
                <wp:lineTo x="19382" y="19873"/>
                <wp:lineTo x="18018" y="19169"/>
                <wp:lineTo x="18018" y="18041"/>
                <wp:lineTo x="19238" y="18041"/>
                <wp:lineTo x="21105" y="17336"/>
                <wp:lineTo x="21105" y="16773"/>
                <wp:lineTo x="20818" y="16420"/>
                <wp:lineTo x="19956" y="15786"/>
                <wp:lineTo x="20100" y="15434"/>
                <wp:lineTo x="359" y="14658"/>
                <wp:lineTo x="13280" y="14658"/>
                <wp:lineTo x="19884" y="14306"/>
                <wp:lineTo x="19813" y="13531"/>
                <wp:lineTo x="21176" y="13531"/>
                <wp:lineTo x="21535" y="13319"/>
                <wp:lineTo x="21535" y="7047"/>
                <wp:lineTo x="16510" y="6765"/>
                <wp:lineTo x="8183" y="6765"/>
                <wp:lineTo x="12203" y="6413"/>
                <wp:lineTo x="12132" y="5638"/>
                <wp:lineTo x="17659" y="5638"/>
                <wp:lineTo x="21320" y="5215"/>
                <wp:lineTo x="21392" y="2748"/>
                <wp:lineTo x="20602" y="2608"/>
                <wp:lineTo x="15936" y="2255"/>
                <wp:lineTo x="17587" y="2255"/>
                <wp:lineTo x="18090" y="1973"/>
                <wp:lineTo x="18162" y="987"/>
                <wp:lineTo x="17803" y="705"/>
                <wp:lineTo x="16439" y="0"/>
                <wp:lineTo x="1077"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TDAGenericWF.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5838825"/>
                    </a:xfrm>
                    <a:prstGeom prst="rect">
                      <a:avLst/>
                    </a:prstGeom>
                  </pic:spPr>
                </pic:pic>
              </a:graphicData>
            </a:graphic>
          </wp:anchor>
        </w:drawing>
      </w:r>
      <w:r>
        <w:t>Generic Workflow</w:t>
      </w:r>
      <w:bookmarkEnd w:id="46"/>
    </w:p>
    <w:p w14:paraId="571CDCC7" w14:textId="77777777" w:rsidR="00763AB6" w:rsidRPr="001B0FCC" w:rsidRDefault="00763AB6" w:rsidP="00763AB6"/>
    <w:p w14:paraId="094E9331" w14:textId="77777777" w:rsidR="00763AB6" w:rsidRDefault="009446BD" w:rsidP="00763AB6">
      <w:pPr>
        <w:spacing w:after="160" w:line="259" w:lineRule="auto"/>
        <w:jc w:val="left"/>
        <w:rPr>
          <w:noProof/>
        </w:rPr>
      </w:pPr>
      <w:r>
        <w:rPr>
          <w:noProof/>
        </w:rPr>
        <mc:AlternateContent>
          <mc:Choice Requires="wps">
            <w:drawing>
              <wp:anchor distT="0" distB="0" distL="114300" distR="114300" simplePos="0" relativeHeight="251821056" behindDoc="0" locked="0" layoutInCell="1" allowOverlap="1" wp14:anchorId="1E03B94D" wp14:editId="5C030148">
                <wp:simplePos x="0" y="0"/>
                <wp:positionH relativeFrom="column">
                  <wp:posOffset>3311611</wp:posOffset>
                </wp:positionH>
                <wp:positionV relativeFrom="paragraph">
                  <wp:posOffset>4482431</wp:posOffset>
                </wp:positionV>
                <wp:extent cx="889274" cy="477794"/>
                <wp:effectExtent l="0" t="0" r="6350" b="0"/>
                <wp:wrapNone/>
                <wp:docPr id="542" name="Rectangle 542"/>
                <wp:cNvGraphicFramePr/>
                <a:graphic xmlns:a="http://schemas.openxmlformats.org/drawingml/2006/main">
                  <a:graphicData uri="http://schemas.microsoft.com/office/word/2010/wordprocessingShape">
                    <wps:wsp>
                      <wps:cNvSpPr/>
                      <wps:spPr>
                        <a:xfrm>
                          <a:off x="0" y="0"/>
                          <a:ext cx="889274" cy="47779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DE7FA1" id="Rectangle 542" o:spid="_x0000_s1026" style="position:absolute;margin-left:260.75pt;margin-top:352.95pt;width:70pt;height:37.6p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" fillcolor="white [3212]" stroked="f" strokeweight="1pt"/>
            </w:pict>
          </mc:Fallback>
        </mc:AlternateContent>
      </w:r>
      <w:r w:rsidR="00C2694A">
        <w:rPr>
          <w:noProof/>
        </w:rPr>
        <mc:AlternateContent>
          <mc:Choice Requires="wps">
            <w:drawing>
              <wp:anchor distT="0" distB="0" distL="114300" distR="114300" simplePos="0" relativeHeight="251783168" behindDoc="0" locked="0" layoutInCell="1" allowOverlap="1" wp14:anchorId="65670155" wp14:editId="7A5510E0">
                <wp:simplePos x="0" y="0"/>
                <wp:positionH relativeFrom="column">
                  <wp:posOffset>1408670</wp:posOffset>
                </wp:positionH>
                <wp:positionV relativeFrom="paragraph">
                  <wp:posOffset>3411512</wp:posOffset>
                </wp:positionV>
                <wp:extent cx="1201798" cy="8238"/>
                <wp:effectExtent l="0" t="0" r="17780" b="30480"/>
                <wp:wrapNone/>
                <wp:docPr id="492" name="Straight Connector 492"/>
                <wp:cNvGraphicFramePr/>
                <a:graphic xmlns:a="http://schemas.openxmlformats.org/drawingml/2006/main">
                  <a:graphicData uri="http://schemas.microsoft.com/office/word/2010/wordprocessingShape">
                    <wps:wsp>
                      <wps:cNvCnPr/>
                      <wps:spPr>
                        <a:xfrm flipH="1" flipV="1">
                          <a:off x="0" y="0"/>
                          <a:ext cx="1201798" cy="823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C9EBD2" id="Straight Connector 492" o:spid="_x0000_s1026" style="position:absolute;flip:x y;z-index:251783168;visibility:visible;mso-wrap-style:square;mso-wrap-distance-left:9pt;mso-wrap-distance-top:0;mso-wrap-distance-right:9pt;mso-wrap-distance-bottom:0;mso-position-horizontal:absolute;mso-position-horizontal-relative:text;mso-position-vertical:absolute;mso-position-vertical-relative:text" from="110.9pt,268.6pt" to="205.55pt,26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" strokecolor="black [3213]" strokeweight="1pt">
                <v:stroke joinstyle="miter"/>
              </v:line>
            </w:pict>
          </mc:Fallback>
        </mc:AlternateContent>
      </w:r>
      <w:r w:rsidR="00C2694A">
        <w:rPr>
          <w:noProof/>
        </w:rPr>
        <mc:AlternateContent>
          <mc:Choice Requires="wps">
            <w:drawing>
              <wp:anchor distT="0" distB="0" distL="114300" distR="114300" simplePos="0" relativeHeight="251782144" behindDoc="0" locked="0" layoutInCell="1" allowOverlap="1" wp14:anchorId="2BE3E285" wp14:editId="2C756CE5">
                <wp:simplePos x="0" y="0"/>
                <wp:positionH relativeFrom="column">
                  <wp:posOffset>1532238</wp:posOffset>
                </wp:positionH>
                <wp:positionV relativeFrom="paragraph">
                  <wp:posOffset>3164377</wp:posOffset>
                </wp:positionV>
                <wp:extent cx="1078710" cy="518983"/>
                <wp:effectExtent l="0" t="0" r="7620" b="0"/>
                <wp:wrapNone/>
                <wp:docPr id="491" name="Rectangle 491"/>
                <wp:cNvGraphicFramePr/>
                <a:graphic xmlns:a="http://schemas.openxmlformats.org/drawingml/2006/main">
                  <a:graphicData uri="http://schemas.microsoft.com/office/word/2010/wordprocessingShape">
                    <wps:wsp>
                      <wps:cNvSpPr/>
                      <wps:spPr>
                        <a:xfrm>
                          <a:off x="0" y="0"/>
                          <a:ext cx="1078710" cy="51898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A41C15" id="Rectangle 491" o:spid="_x0000_s1026" style="position:absolute;margin-left:120.65pt;margin-top:249.15pt;width:84.95pt;height:40.85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" fillcolor="white [3212]" stroked="f" strokeweight="1pt"/>
            </w:pict>
          </mc:Fallback>
        </mc:AlternateContent>
      </w:r>
      <w:r w:rsidR="00763AB6">
        <w:rPr>
          <w:noProof/>
        </w:rPr>
        <w:br w:type="page"/>
      </w:r>
    </w:p>
    <w:p w14:paraId="26716A90" w14:textId="77777777" w:rsidR="00763AB6" w:rsidRDefault="00763AB6" w:rsidP="00763AB6">
      <w:pPr>
        <w:pStyle w:val="Heading2"/>
      </w:pPr>
      <w:bookmarkStart w:id="47" w:name="_Toc515699417"/>
      <w:r>
        <w:lastRenderedPageBreak/>
        <w:t>Functional Architecture</w:t>
      </w:r>
      <w:bookmarkEnd w:id="47"/>
    </w:p>
    <w:p w14:paraId="6811CCC9" w14:textId="77777777" w:rsidR="00763AB6" w:rsidRDefault="00763AB6" w:rsidP="00763AB6">
      <w:pPr>
        <w:spacing w:after="160" w:line="259" w:lineRule="auto"/>
        <w:jc w:val="left"/>
        <w:rPr>
          <w:noProof/>
        </w:rPr>
      </w:pPr>
      <w:r>
        <w:rPr>
          <w:noProof/>
        </w:rPr>
        <w:drawing>
          <wp:inline distT="0" distB="0" distL="0" distR="0" wp14:anchorId="25130E79" wp14:editId="2FDF490F">
            <wp:extent cx="5732145" cy="5530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TDA Licensing-Func Arch.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5530850"/>
                    </a:xfrm>
                    <a:prstGeom prst="rect">
                      <a:avLst/>
                    </a:prstGeom>
                  </pic:spPr>
                </pic:pic>
              </a:graphicData>
            </a:graphic>
          </wp:inline>
        </w:drawing>
      </w:r>
    </w:p>
    <w:p w14:paraId="0DEA16E3" w14:textId="77777777" w:rsidR="00763AB6" w:rsidRDefault="00763AB6" w:rsidP="00763AB6">
      <w:pPr>
        <w:spacing w:after="160" w:line="259" w:lineRule="auto"/>
        <w:jc w:val="left"/>
        <w:rPr>
          <w:noProof/>
        </w:rPr>
      </w:pPr>
      <w:r>
        <w:rPr>
          <w:noProof/>
        </w:rPr>
        <w:t>The proposed application is an MVC based application that is technology agnostic. In the section tit</w:t>
      </w:r>
      <w:r w:rsidR="00C9217A">
        <w:rPr>
          <w:noProof/>
        </w:rPr>
        <w:t>led “High Level Architecture”, V</w:t>
      </w:r>
      <w:r>
        <w:rPr>
          <w:noProof/>
        </w:rPr>
        <w:t>erbat has proposed a r</w:t>
      </w:r>
      <w:r w:rsidR="00C9217A">
        <w:rPr>
          <w:noProof/>
        </w:rPr>
        <w:t>eference implementation using .N</w:t>
      </w:r>
      <w:r>
        <w:rPr>
          <w:noProof/>
        </w:rPr>
        <w:t xml:space="preserve">et Application Technologies </w:t>
      </w:r>
      <w:r w:rsidRPr="00C9217A">
        <w:rPr>
          <w:noProof/>
          <w:highlight w:val="yellow"/>
        </w:rPr>
        <w:t>(more details covered in that section),</w:t>
      </w:r>
      <w:r>
        <w:rPr>
          <w:noProof/>
        </w:rPr>
        <w:t xml:space="preserve"> but this is by no means is a limitation on the proposed technical architecture.  The functional architecture depicted above broadly classifies the features of the proposed implementation  into “Application” and “System” level features.</w:t>
      </w:r>
    </w:p>
    <w:p w14:paraId="687CAA1A" w14:textId="77777777" w:rsidR="00763AB6" w:rsidRDefault="00763AB6" w:rsidP="00763AB6">
      <w:pPr>
        <w:spacing w:after="160" w:line="259" w:lineRule="auto"/>
        <w:jc w:val="left"/>
        <w:rPr>
          <w:noProof/>
        </w:rPr>
      </w:pPr>
      <w:r>
        <w:rPr>
          <w:noProof/>
        </w:rPr>
        <w:t>System level features are what Verbat considers as non functional requirements while the application level features are functional requirements that were stipulated by the client. Below you will find a run down of the various features that the proposed application will have.</w:t>
      </w:r>
    </w:p>
    <w:p w14:paraId="119684A9" w14:textId="77777777" w:rsidR="00763AB6" w:rsidRDefault="00763AB6" w:rsidP="00763AB6">
      <w:pPr>
        <w:pStyle w:val="Heading2"/>
        <w:rPr>
          <w:noProof/>
        </w:rPr>
      </w:pPr>
      <w:bookmarkStart w:id="48" w:name="_Toc515699418"/>
      <w:r>
        <w:rPr>
          <w:noProof/>
        </w:rPr>
        <w:lastRenderedPageBreak/>
        <w:t>Application Level features</w:t>
      </w:r>
      <w:bookmarkEnd w:id="48"/>
    </w:p>
    <w:p w14:paraId="566BF95F" w14:textId="77777777" w:rsidR="00763AB6" w:rsidRDefault="00763AB6" w:rsidP="006B2533">
      <w:pPr>
        <w:pStyle w:val="ListParagraph"/>
        <w:numPr>
          <w:ilvl w:val="0"/>
          <w:numId w:val="35"/>
        </w:numPr>
      </w:pPr>
      <w:r>
        <w:t>Site Administration: An enterprise site administrator will manage various aspects of the site. Site administration consists of activities such as (but not limited to)</w:t>
      </w:r>
    </w:p>
    <w:p w14:paraId="074A9146" w14:textId="77777777" w:rsidR="00763AB6" w:rsidRDefault="00763AB6" w:rsidP="006B2533">
      <w:pPr>
        <w:pStyle w:val="ListParagraph"/>
        <w:numPr>
          <w:ilvl w:val="1"/>
          <w:numId w:val="35"/>
        </w:numPr>
      </w:pPr>
      <w:r>
        <w:t>Adding new users, assigning roles</w:t>
      </w:r>
    </w:p>
    <w:p w14:paraId="52B3E326" w14:textId="77777777" w:rsidR="00763AB6" w:rsidRDefault="00763AB6" w:rsidP="006B2533">
      <w:pPr>
        <w:pStyle w:val="ListParagraph"/>
        <w:numPr>
          <w:ilvl w:val="1"/>
          <w:numId w:val="35"/>
        </w:numPr>
      </w:pPr>
      <w:r>
        <w:t>Adding new items to the inspection checklist</w:t>
      </w:r>
    </w:p>
    <w:p w14:paraId="5A1E15E6" w14:textId="77777777" w:rsidR="00763AB6" w:rsidRDefault="00763AB6" w:rsidP="006B2533">
      <w:pPr>
        <w:pStyle w:val="ListParagraph"/>
        <w:numPr>
          <w:ilvl w:val="1"/>
          <w:numId w:val="35"/>
        </w:numPr>
      </w:pPr>
      <w:r>
        <w:t xml:space="preserve">Uploading documents </w:t>
      </w:r>
    </w:p>
    <w:p w14:paraId="4F3B0460" w14:textId="77777777" w:rsidR="00763AB6" w:rsidRDefault="00763AB6" w:rsidP="006B2533">
      <w:pPr>
        <w:pStyle w:val="ListParagraph"/>
        <w:numPr>
          <w:ilvl w:val="1"/>
          <w:numId w:val="35"/>
        </w:numPr>
      </w:pPr>
      <w:r>
        <w:t xml:space="preserve">Mining logs to identify system issues </w:t>
      </w:r>
    </w:p>
    <w:p w14:paraId="2623BF54" w14:textId="77777777" w:rsidR="00763AB6" w:rsidRDefault="00763AB6" w:rsidP="006B2533">
      <w:pPr>
        <w:pStyle w:val="ListParagraph"/>
        <w:numPr>
          <w:ilvl w:val="0"/>
          <w:numId w:val="35"/>
        </w:numPr>
      </w:pPr>
      <w:r>
        <w:t>Directory and Document Management: The application tracks and manages the documents uploaded by the users. Documents are filed into directories (conceptually) that are uniquely identifiable and assigned to the user. Directories may also contain other attachments such as the results of the inspection logs</w:t>
      </w:r>
    </w:p>
    <w:p w14:paraId="446FB4EF" w14:textId="77777777" w:rsidR="00763AB6" w:rsidRDefault="00763AB6" w:rsidP="006B2533">
      <w:pPr>
        <w:pStyle w:val="ListParagraph"/>
        <w:numPr>
          <w:ilvl w:val="0"/>
          <w:numId w:val="35"/>
        </w:numPr>
      </w:pPr>
      <w:r>
        <w:t>Inspection management: Inspectors shall be assigned to jobs based on availability, schedules etc. The application automates the inspection assignments based on some predefined parameters. These assignments may be overridden and reassignments can be made if needed.</w:t>
      </w:r>
    </w:p>
    <w:p w14:paraId="0C7D103D" w14:textId="77777777" w:rsidR="00763AB6" w:rsidRDefault="00763AB6" w:rsidP="006B2533">
      <w:pPr>
        <w:pStyle w:val="ListParagraph"/>
        <w:numPr>
          <w:ilvl w:val="0"/>
          <w:numId w:val="35"/>
        </w:numPr>
      </w:pPr>
      <w:r>
        <w:t>Fee and Fine Management: Applicants shall be able to get the fees and fines that are posted when they make their applications. It is assumed that the fees and fines are already in the system (or in a third party application)</w:t>
      </w:r>
    </w:p>
    <w:p w14:paraId="34E4BEB7" w14:textId="77777777" w:rsidR="00763AB6" w:rsidRDefault="00C9217A" w:rsidP="006B2533">
      <w:pPr>
        <w:pStyle w:val="ListParagraph"/>
        <w:numPr>
          <w:ilvl w:val="0"/>
          <w:numId w:val="35"/>
        </w:numPr>
      </w:pPr>
      <w:r>
        <w:rPr>
          <w:highlight w:val="yellow"/>
        </w:rPr>
        <w:t>Downloadable/</w:t>
      </w:r>
      <w:r w:rsidR="00763AB6" w:rsidRPr="00C9217A">
        <w:rPr>
          <w:highlight w:val="yellow"/>
        </w:rPr>
        <w:t>Printable</w:t>
      </w:r>
      <w:r w:rsidR="00763AB6">
        <w:t xml:space="preserve"> Approvals: Approvals and certificates with QR codes will be generated by the system. These approvals and certificates shall be available as downloads to the applicant</w:t>
      </w:r>
      <w:r>
        <w:t>.</w:t>
      </w:r>
    </w:p>
    <w:p w14:paraId="4675420E" w14:textId="77777777" w:rsidR="00763AB6" w:rsidRDefault="00763AB6" w:rsidP="006B2533">
      <w:pPr>
        <w:pStyle w:val="ListParagraph"/>
        <w:numPr>
          <w:ilvl w:val="0"/>
          <w:numId w:val="35"/>
        </w:numPr>
      </w:pPr>
      <w:r>
        <w:t xml:space="preserve">Payment gateway and Document Verification: The system allows users to make payments of fees or fines using integrated payment gateways or using </w:t>
      </w:r>
      <w:proofErr w:type="spellStart"/>
      <w:r>
        <w:t>Tahseel</w:t>
      </w:r>
      <w:proofErr w:type="spellEnd"/>
      <w:r>
        <w:t>.</w:t>
      </w:r>
    </w:p>
    <w:p w14:paraId="1B73E92E" w14:textId="77777777" w:rsidR="00763AB6" w:rsidRDefault="00763AB6" w:rsidP="006B2533">
      <w:pPr>
        <w:pStyle w:val="ListParagraph"/>
        <w:numPr>
          <w:ilvl w:val="0"/>
          <w:numId w:val="35"/>
        </w:numPr>
      </w:pPr>
      <w:r>
        <w:t>Complaints management: The applicant shall be provided with a means to dispute the results of the inspection report or dispute causes for rejection of their application</w:t>
      </w:r>
    </w:p>
    <w:p w14:paraId="48C5583C" w14:textId="77777777" w:rsidR="00763AB6" w:rsidRDefault="00763AB6" w:rsidP="006B2533">
      <w:pPr>
        <w:pStyle w:val="ListParagraph"/>
        <w:numPr>
          <w:ilvl w:val="0"/>
          <w:numId w:val="35"/>
        </w:numPr>
      </w:pPr>
      <w:r>
        <w:t>Search: An integrated search can be used within various modules to look up applicants &amp; Applications by category, status, date etc.</w:t>
      </w:r>
    </w:p>
    <w:p w14:paraId="55D6DD6C" w14:textId="77777777" w:rsidR="00763AB6" w:rsidRDefault="00763AB6" w:rsidP="006B2533">
      <w:pPr>
        <w:pStyle w:val="ListParagraph"/>
        <w:numPr>
          <w:ilvl w:val="0"/>
          <w:numId w:val="35"/>
        </w:numPr>
      </w:pPr>
      <w:r>
        <w:t xml:space="preserve">Dashboard with Reporting: Custom dashboards shall be provided to the various stakeholders of the system. Depending up on their entitlements various reports and analytics will be available. </w:t>
      </w:r>
    </w:p>
    <w:p w14:paraId="2EF95A18" w14:textId="77777777" w:rsidR="009C69C5" w:rsidRDefault="009C69C5" w:rsidP="009C69C5">
      <w:pPr>
        <w:pStyle w:val="ListParagraph"/>
        <w:numPr>
          <w:ilvl w:val="0"/>
          <w:numId w:val="35"/>
        </w:numPr>
      </w:pPr>
      <w:r>
        <w:t>The dashboard shall have request pools that contain the list of applications that need to be processed. The pool will contain applications in various stages  and having various statuses</w:t>
      </w:r>
    </w:p>
    <w:p w14:paraId="2F0206BD" w14:textId="77777777" w:rsidR="00763AB6" w:rsidRDefault="00763AB6" w:rsidP="006B2533">
      <w:pPr>
        <w:pStyle w:val="ListParagraph"/>
        <w:numPr>
          <w:ilvl w:val="0"/>
          <w:numId w:val="35"/>
        </w:numPr>
      </w:pPr>
      <w:r>
        <w:lastRenderedPageBreak/>
        <w:t>Forms processing: The system has various forms. These forms have various pieces of functionality/information that are common. Common  data management and retrieval techniques will enable the application to be more scalable and adaptable</w:t>
      </w:r>
    </w:p>
    <w:p w14:paraId="7BC94717" w14:textId="77777777" w:rsidR="00763AB6" w:rsidRPr="002345C6" w:rsidRDefault="00763AB6" w:rsidP="006B2533">
      <w:pPr>
        <w:pStyle w:val="ListParagraph"/>
        <w:numPr>
          <w:ilvl w:val="0"/>
          <w:numId w:val="35"/>
        </w:numPr>
      </w:pPr>
      <w:r>
        <w:t xml:space="preserve">Application tracking: Any time during the application process, users will be able to track the progress of their application. </w:t>
      </w:r>
    </w:p>
    <w:p w14:paraId="73B933AA" w14:textId="77777777" w:rsidR="00763AB6" w:rsidRDefault="00763AB6" w:rsidP="00763AB6">
      <w:pPr>
        <w:pStyle w:val="Heading2"/>
        <w:rPr>
          <w:noProof/>
        </w:rPr>
      </w:pPr>
      <w:bookmarkStart w:id="49" w:name="_Toc515699419"/>
      <w:r>
        <w:rPr>
          <w:noProof/>
        </w:rPr>
        <w:t>System Level Features</w:t>
      </w:r>
      <w:bookmarkEnd w:id="49"/>
    </w:p>
    <w:p w14:paraId="22FFF9C5" w14:textId="77777777" w:rsidR="00763AB6" w:rsidRDefault="00763AB6" w:rsidP="006B2533">
      <w:pPr>
        <w:pStyle w:val="ListParagraph"/>
        <w:numPr>
          <w:ilvl w:val="0"/>
          <w:numId w:val="36"/>
        </w:numPr>
      </w:pPr>
      <w:r>
        <w:t>Authentication and Authorization: The system will validate the identity of the user and then authorize the user  and assign a specific role that they have been mapped to by the admin</w:t>
      </w:r>
    </w:p>
    <w:p w14:paraId="511DBB87" w14:textId="77777777" w:rsidR="00763AB6" w:rsidRDefault="00763AB6" w:rsidP="006B2533">
      <w:pPr>
        <w:pStyle w:val="ListParagraph"/>
        <w:numPr>
          <w:ilvl w:val="0"/>
          <w:numId w:val="36"/>
        </w:numPr>
      </w:pPr>
      <w:r>
        <w:t>Auditing and Logging: The system will log the activity of the logged in user so that it can be tracked for security purposes. The system will also log the actions being performed by the system so that it can identify issues caused by systemic application failures</w:t>
      </w:r>
    </w:p>
    <w:p w14:paraId="7CB01663" w14:textId="77777777" w:rsidR="00763AB6" w:rsidRDefault="00763AB6" w:rsidP="006B2533">
      <w:pPr>
        <w:pStyle w:val="ListParagraph"/>
        <w:numPr>
          <w:ilvl w:val="0"/>
          <w:numId w:val="36"/>
        </w:numPr>
      </w:pPr>
      <w:r>
        <w:t xml:space="preserve">Scheduled Jobs: The system will have scheduled jobs running at specific intervals. The scheduled jobs makes it possible to dynamically assign inspection schedules as well as send reminder emails, notifications etc. </w:t>
      </w:r>
    </w:p>
    <w:p w14:paraId="0A57C6D5" w14:textId="77777777" w:rsidR="00763AB6" w:rsidRDefault="00763AB6" w:rsidP="006B2533">
      <w:pPr>
        <w:pStyle w:val="ListParagraph"/>
        <w:numPr>
          <w:ilvl w:val="0"/>
          <w:numId w:val="36"/>
        </w:numPr>
      </w:pPr>
      <w:r>
        <w:t>Workflow Management: The application maintains different queue for different roles. When an applicant has fulfilled his application requirements, the system will move the application to the concerned staff. Workflow will keep track of the different states that the application has gone through so that it can easily be queried by the concerned user</w:t>
      </w:r>
    </w:p>
    <w:p w14:paraId="64739E63" w14:textId="77777777" w:rsidR="00763AB6" w:rsidRDefault="00763AB6" w:rsidP="006B2533">
      <w:pPr>
        <w:pStyle w:val="ListParagraph"/>
        <w:numPr>
          <w:ilvl w:val="0"/>
          <w:numId w:val="36"/>
        </w:numPr>
      </w:pPr>
      <w:r>
        <w:t>On Screen Guides: On screen guides provide context sensitive guidance based on the role of the logged in user. Textual hints will also be interspersed across different elements on the site</w:t>
      </w:r>
    </w:p>
    <w:p w14:paraId="429020F8" w14:textId="77777777" w:rsidR="00763AB6" w:rsidRDefault="00763AB6" w:rsidP="006B2533">
      <w:pPr>
        <w:pStyle w:val="ListParagraph"/>
        <w:numPr>
          <w:ilvl w:val="0"/>
          <w:numId w:val="36"/>
        </w:numPr>
      </w:pPr>
      <w:r>
        <w:t>Exception Handling: As a part of managing user expectations, exceptions or inadvertent application failures will be handled by providing user friendly and contextual error messages. All exceptions will be logged for future reference so that it can be handled better.</w:t>
      </w:r>
    </w:p>
    <w:p w14:paraId="2E4D9E3D" w14:textId="77777777" w:rsidR="00763AB6" w:rsidRDefault="00763AB6" w:rsidP="009C69C5">
      <w:pPr>
        <w:pStyle w:val="ListParagraph"/>
        <w:numPr>
          <w:ilvl w:val="0"/>
          <w:numId w:val="36"/>
        </w:numPr>
      </w:pPr>
      <w:r>
        <w:t>Web Service integrations: Web service framework to integrate various third party int</w:t>
      </w:r>
      <w:r w:rsidR="009C69C5">
        <w:t xml:space="preserve">egrations such as credit cards, </w:t>
      </w:r>
      <w:proofErr w:type="spellStart"/>
      <w:r>
        <w:t>Tahseel</w:t>
      </w:r>
      <w:proofErr w:type="spellEnd"/>
      <w:r>
        <w:t xml:space="preserve"> etc. will allow for the application to freely exchange information.</w:t>
      </w:r>
    </w:p>
    <w:p w14:paraId="72BC6352" w14:textId="77777777" w:rsidR="00763AB6" w:rsidRDefault="00763AB6" w:rsidP="006B2533">
      <w:pPr>
        <w:pStyle w:val="ListParagraph"/>
        <w:numPr>
          <w:ilvl w:val="0"/>
          <w:numId w:val="36"/>
        </w:numPr>
      </w:pPr>
      <w:r>
        <w:t>Localization &amp; SEO Friendliness: Localization will allow for the application to be multilingual, so that it can display different currencies, languages and direction of the flow of text.</w:t>
      </w:r>
    </w:p>
    <w:p w14:paraId="403B46D6" w14:textId="77777777" w:rsidR="00763AB6" w:rsidRDefault="00763AB6" w:rsidP="006B2533">
      <w:pPr>
        <w:pStyle w:val="ListParagraph"/>
        <w:numPr>
          <w:ilvl w:val="0"/>
          <w:numId w:val="36"/>
        </w:numPr>
      </w:pPr>
      <w:r>
        <w:t xml:space="preserve">Document Archival: An application that must handle a large amount of documents for its various users, must find a way to archive documents that are no longer used or </w:t>
      </w:r>
      <w:r>
        <w:lastRenderedPageBreak/>
        <w:t>documents that belong to expired accounts. Archival provides a means by which these documents can be securely stored on a resource dedicated for it.  Verbat will provide the mechanism for archival, but the client will have to provide hardware or software necessary to fulfil this requirement</w:t>
      </w:r>
    </w:p>
    <w:p w14:paraId="3D1957EF" w14:textId="77777777" w:rsidR="00763AB6" w:rsidRDefault="00763AB6" w:rsidP="006B2533">
      <w:pPr>
        <w:pStyle w:val="ListParagraph"/>
        <w:numPr>
          <w:ilvl w:val="0"/>
          <w:numId w:val="34"/>
        </w:numPr>
      </w:pPr>
      <w:r>
        <w:t xml:space="preserve">Security: Security of the site is managed through a combination of the logs maintained by the system as well as additional functions such as </w:t>
      </w:r>
    </w:p>
    <w:p w14:paraId="104F3DA6" w14:textId="77777777" w:rsidR="00763AB6" w:rsidRDefault="00763AB6" w:rsidP="006B2533">
      <w:pPr>
        <w:pStyle w:val="ListParagraph"/>
        <w:numPr>
          <w:ilvl w:val="1"/>
          <w:numId w:val="34"/>
        </w:numPr>
      </w:pPr>
      <w:r>
        <w:t>Secure communication using SSL</w:t>
      </w:r>
    </w:p>
    <w:p w14:paraId="4AFCCA44" w14:textId="77777777" w:rsidR="00763AB6" w:rsidRDefault="00763AB6" w:rsidP="006B2533">
      <w:pPr>
        <w:pStyle w:val="ListParagraph"/>
        <w:numPr>
          <w:ilvl w:val="1"/>
          <w:numId w:val="34"/>
        </w:numPr>
      </w:pPr>
      <w:r>
        <w:t>Password salting</w:t>
      </w:r>
    </w:p>
    <w:p w14:paraId="5EE87F0C" w14:textId="77777777" w:rsidR="00763AB6" w:rsidRDefault="00763AB6" w:rsidP="006B2533">
      <w:pPr>
        <w:pStyle w:val="ListParagraph"/>
        <w:numPr>
          <w:ilvl w:val="1"/>
          <w:numId w:val="34"/>
        </w:numPr>
      </w:pPr>
      <w:r>
        <w:t>Provision to secure the site against Cross Site Scripting attacks (and reflected XSS), SQL Injection attacks, Code Injection , buffer overflow vulnerability</w:t>
      </w:r>
    </w:p>
    <w:p w14:paraId="185EE23A" w14:textId="77777777" w:rsidR="00763AB6" w:rsidRDefault="00763AB6" w:rsidP="006B2533">
      <w:pPr>
        <w:pStyle w:val="ListParagraph"/>
        <w:numPr>
          <w:ilvl w:val="0"/>
          <w:numId w:val="34"/>
        </w:numPr>
      </w:pPr>
      <w:r>
        <w:t>Messaging: A messaging framework to support communication via email and SMS messages for the various function points in the system.</w:t>
      </w:r>
    </w:p>
    <w:p w14:paraId="0B199002" w14:textId="77777777" w:rsidR="009C69C5" w:rsidRDefault="009C69C5" w:rsidP="009C69C5">
      <w:pPr>
        <w:pStyle w:val="ListParagraph"/>
        <w:numPr>
          <w:ilvl w:val="0"/>
          <w:numId w:val="34"/>
        </w:numPr>
      </w:pPr>
      <w:r>
        <w:t>Meta Tags: The system shall automatically Tag documents and images being uploaded by the user. These tags shall be assigned based on context. Additionally user shall have the ability to assign custom tags</w:t>
      </w:r>
    </w:p>
    <w:p w14:paraId="6EB65465" w14:textId="77777777" w:rsidR="009C69C5" w:rsidRPr="00847C74" w:rsidRDefault="009C69C5" w:rsidP="009C69C5">
      <w:pPr>
        <w:pStyle w:val="ListParagraph"/>
      </w:pPr>
    </w:p>
    <w:p w14:paraId="63D0A552" w14:textId="77777777" w:rsidR="00763AB6" w:rsidRDefault="00763AB6" w:rsidP="00763AB6">
      <w:pPr>
        <w:pStyle w:val="Heading2"/>
        <w:rPr>
          <w:noProof/>
        </w:rPr>
      </w:pPr>
      <w:bookmarkStart w:id="50" w:name="_Toc515699420"/>
      <w:r>
        <w:rPr>
          <w:noProof/>
        </w:rPr>
        <w:t>High Level Architecture</w:t>
      </w:r>
      <w:bookmarkEnd w:id="50"/>
    </w:p>
    <w:p w14:paraId="566313BA" w14:textId="77777777" w:rsidR="00763AB6" w:rsidRDefault="00763AB6" w:rsidP="00763AB6">
      <w:pPr>
        <w:keepNext/>
        <w:spacing w:after="160" w:line="259" w:lineRule="auto"/>
        <w:jc w:val="left"/>
      </w:pPr>
      <w:r w:rsidRPr="008E3E7E">
        <w:rPr>
          <w:noProof/>
        </w:rPr>
        <w:drawing>
          <wp:inline distT="0" distB="0" distL="0" distR="0" wp14:anchorId="2B4B8FB1" wp14:editId="2402A34F">
            <wp:extent cx="5732145" cy="3221108"/>
            <wp:effectExtent l="0" t="0" r="1905" b="0"/>
            <wp:docPr id="49" name="Picture 49" descr="C:\Users\V10030\Downloads\SCTDATechnologyArch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10030\Downloads\SCTDATechnologyArch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221108"/>
                    </a:xfrm>
                    <a:prstGeom prst="rect">
                      <a:avLst/>
                    </a:prstGeom>
                    <a:noFill/>
                    <a:ln>
                      <a:noFill/>
                    </a:ln>
                  </pic:spPr>
                </pic:pic>
              </a:graphicData>
            </a:graphic>
          </wp:inline>
        </w:drawing>
      </w:r>
    </w:p>
    <w:p w14:paraId="31F8B7B7" w14:textId="77777777" w:rsidR="00763AB6" w:rsidRDefault="00763AB6" w:rsidP="00763AB6">
      <w:pPr>
        <w:pStyle w:val="Caption"/>
        <w:jc w:val="left"/>
      </w:pPr>
      <w:r>
        <w:t xml:space="preserve">Figure </w:t>
      </w:r>
      <w:fldSimple w:instr=" SEQ Figure \* ARABIC ">
        <w:r>
          <w:rPr>
            <w:noProof/>
          </w:rPr>
          <w:t>2</w:t>
        </w:r>
      </w:fldSimple>
      <w:r>
        <w:t xml:space="preserve"> High Level Technical Architecture</w:t>
      </w:r>
    </w:p>
    <w:p w14:paraId="2DACA599" w14:textId="77777777" w:rsidR="00763AB6" w:rsidRDefault="00763AB6" w:rsidP="00763AB6">
      <w:pPr>
        <w:spacing w:after="160" w:line="259" w:lineRule="auto"/>
        <w:jc w:val="left"/>
      </w:pPr>
      <w:r>
        <w:t xml:space="preserve">The proposed architecture combines the classic MVC architecture along with elements drawn from Service Oriented Architecture (SOA).  SOA compliments the requirement where the </w:t>
      </w:r>
      <w:r>
        <w:lastRenderedPageBreak/>
        <w:t xml:space="preserve">client’s needs to extend the functionality of the application by retrofitting add-on services in the future. </w:t>
      </w:r>
    </w:p>
    <w:p w14:paraId="5359A850" w14:textId="77777777" w:rsidR="00763AB6" w:rsidRPr="0016691E" w:rsidRDefault="00763AB6" w:rsidP="00763AB6">
      <w:pPr>
        <w:spacing w:after="160" w:line="259" w:lineRule="auto"/>
        <w:jc w:val="left"/>
      </w:pPr>
      <w:r>
        <w:t>The business layer represented in the figure above is a service layer that is modelled by the business domain. Hence it becomes easy to contain and isolate workflows. Each service layer results from the culmination of a broad range of granular micro services that work in concert to deliver the desired functionality. If there is a future need for adding new services, this can easily be accommodated by building a parallel pipeline.</w:t>
      </w:r>
    </w:p>
    <w:p w14:paraId="319AD4B6" w14:textId="77777777" w:rsidR="00763AB6" w:rsidRPr="0016691E" w:rsidRDefault="00763AB6" w:rsidP="00763AB6">
      <w:pPr>
        <w:spacing w:after="160" w:line="259" w:lineRule="auto"/>
        <w:jc w:val="left"/>
      </w:pPr>
      <w:r>
        <w:t>Traditionally front end design of .net based applications are done using ASP.net web forms or web pages, but now a days most web applications take advantage of Single Page Applications (SPA) like Angular, a framework</w:t>
      </w:r>
      <w:r w:rsidRPr="0016691E">
        <w:t xml:space="preserve"> that loads a single HTML page and dynamically update</w:t>
      </w:r>
      <w:r>
        <w:t>s the</w:t>
      </w:r>
      <w:r w:rsidRPr="0016691E">
        <w:t xml:space="preserve"> page as the user interacts with the app. SPAs use AJAX and HTML5 to create fluid and responsive Web apps, without constant page reloads. This is particularly useful, since one of the requirements for the application is a state-full page that supports persistence. </w:t>
      </w:r>
    </w:p>
    <w:p w14:paraId="1BDF272E" w14:textId="77777777" w:rsidR="00763AB6" w:rsidRPr="0016691E" w:rsidRDefault="00763AB6" w:rsidP="00763AB6">
      <w:pPr>
        <w:spacing w:after="160" w:line="259" w:lineRule="auto"/>
        <w:jc w:val="left"/>
      </w:pPr>
      <w:r>
        <w:t xml:space="preserve">MSSQL is preferred relational database, as per the client. For Rapid Application Development (RAD), most application frameworks employ Object Relational Mappers (ORM). .Net supports both </w:t>
      </w:r>
      <w:proofErr w:type="spellStart"/>
      <w:r>
        <w:t>nHibernate</w:t>
      </w:r>
      <w:proofErr w:type="spellEnd"/>
      <w:r>
        <w:t xml:space="preserve"> as well as Entity framework, both of which are ORM’s. ORM’s support rapid application development by side stepping the work related to managing the intricacies of a relational database. ORM’s also make the application agnostic to database technologies (Such as Oracle, </w:t>
      </w:r>
      <w:proofErr w:type="spellStart"/>
      <w:r>
        <w:t>MySql</w:t>
      </w:r>
      <w:proofErr w:type="spellEnd"/>
      <w:r>
        <w:t xml:space="preserve">, </w:t>
      </w:r>
      <w:proofErr w:type="spellStart"/>
      <w:proofErr w:type="gramStart"/>
      <w:r>
        <w:t>MSsql</w:t>
      </w:r>
      <w:proofErr w:type="spellEnd"/>
      <w:proofErr w:type="gramEnd"/>
      <w:r>
        <w:t xml:space="preserve"> etc.).</w:t>
      </w:r>
    </w:p>
    <w:p w14:paraId="5AEEDA1D" w14:textId="77777777" w:rsidR="00FD7E19" w:rsidRPr="00C9217A" w:rsidRDefault="00763AB6" w:rsidP="00C9217A">
      <w:pPr>
        <w:spacing w:after="160" w:line="259" w:lineRule="auto"/>
        <w:jc w:val="left"/>
        <w:rPr>
          <w:rFonts w:eastAsiaTheme="majorEastAsia" w:cstheme="majorBidi"/>
          <w:color w:val="000000" w:themeColor="text1"/>
          <w:sz w:val="36"/>
          <w:szCs w:val="26"/>
        </w:rPr>
      </w:pPr>
      <w:r>
        <w:t xml:space="preserve">In order to support portable devices that needs to communicate with the application, Web API’s are implemented and are exposed using restful web services. To enhance and enrich the mobile experience Web services are clubbed with </w:t>
      </w:r>
      <w:proofErr w:type="spellStart"/>
      <w:r>
        <w:t>SignalR</w:t>
      </w:r>
      <w:proofErr w:type="spellEnd"/>
      <w:r>
        <w:t>,</w:t>
      </w:r>
      <w:r w:rsidRPr="000C3987">
        <w:t xml:space="preserve"> a library that simplifies the process of adding real-time web functionality to applications. Real-time web functionality is the ability to have server code push content to connected clients instantly as it becomes available, rather than having the server wait for a client to request new data.</w:t>
      </w:r>
      <w:r>
        <w:t xml:space="preserve"> This would be of great importance as it will push the latest updates to the handheld devices operated by Inspectors. By doing so the devices could be used both on-line and off-line (Where cell phone reception is bad)</w:t>
      </w:r>
      <w:bookmarkStart w:id="51" w:name="_Toc478567997"/>
    </w:p>
    <w:p w14:paraId="1832728A" w14:textId="77777777" w:rsidR="00D63D64" w:rsidRDefault="00D63D64">
      <w:pPr>
        <w:spacing w:after="160" w:line="259" w:lineRule="auto"/>
        <w:jc w:val="left"/>
        <w:rPr>
          <w:rFonts w:eastAsiaTheme="majorEastAsia" w:cstheme="majorBidi"/>
          <w:sz w:val="48"/>
          <w:szCs w:val="48"/>
        </w:rPr>
      </w:pPr>
      <w:r>
        <w:rPr>
          <w:rFonts w:eastAsiaTheme="majorEastAsia" w:cstheme="majorBidi"/>
          <w:sz w:val="48"/>
          <w:szCs w:val="48"/>
        </w:rPr>
        <w:br w:type="page"/>
      </w:r>
    </w:p>
    <w:p w14:paraId="6260D01A" w14:textId="77777777" w:rsidR="003044E7" w:rsidRPr="002E5FF6" w:rsidRDefault="00A1727C" w:rsidP="00B151B3">
      <w:pPr>
        <w:pStyle w:val="Heading1"/>
        <w:rPr>
          <w:sz w:val="48"/>
          <w:szCs w:val="48"/>
        </w:rPr>
      </w:pPr>
      <w:bookmarkStart w:id="52" w:name="_Toc514867289"/>
      <w:r w:rsidRPr="002E5FF6">
        <w:rPr>
          <w:sz w:val="48"/>
          <w:szCs w:val="48"/>
        </w:rPr>
        <w:lastRenderedPageBreak/>
        <w:t>Nonfunctional</w:t>
      </w:r>
      <w:r w:rsidR="003044E7" w:rsidRPr="002E5FF6">
        <w:rPr>
          <w:sz w:val="48"/>
          <w:szCs w:val="48"/>
        </w:rPr>
        <w:t xml:space="preserve"> </w:t>
      </w:r>
      <w:r w:rsidR="00E9321E" w:rsidRPr="002E5FF6">
        <w:rPr>
          <w:sz w:val="48"/>
          <w:szCs w:val="48"/>
        </w:rPr>
        <w:t>R</w:t>
      </w:r>
      <w:r w:rsidR="003044E7" w:rsidRPr="002E5FF6">
        <w:rPr>
          <w:sz w:val="48"/>
          <w:szCs w:val="48"/>
        </w:rPr>
        <w:t>equirement</w:t>
      </w:r>
      <w:bookmarkEnd w:id="51"/>
      <w:r w:rsidR="00E9321E" w:rsidRPr="002E5FF6">
        <w:rPr>
          <w:sz w:val="48"/>
          <w:szCs w:val="48"/>
        </w:rPr>
        <w:t xml:space="preserve"> (Others)</w:t>
      </w:r>
      <w:bookmarkEnd w:id="52"/>
    </w:p>
    <w:tbl>
      <w:tblPr>
        <w:tblW w:w="9340"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3192"/>
        <w:gridCol w:w="6148"/>
      </w:tblGrid>
      <w:tr w:rsidR="003044E7" w:rsidRPr="00EE03EC" w14:paraId="4899E1D0" w14:textId="77777777" w:rsidTr="008A0328">
        <w:trPr>
          <w:trHeight w:val="575"/>
        </w:trPr>
        <w:tc>
          <w:tcPr>
            <w:tcW w:w="3192" w:type="dxa"/>
            <w:shd w:val="clear" w:color="auto" w:fill="BFBFBF" w:themeFill="background1" w:themeFillShade="BF"/>
            <w:vAlign w:val="center"/>
          </w:tcPr>
          <w:p w14:paraId="371C6996" w14:textId="77777777" w:rsidR="003044E7" w:rsidRPr="00EE03EC" w:rsidRDefault="003044E7" w:rsidP="003044E7">
            <w:pPr>
              <w:rPr>
                <w:b/>
              </w:rPr>
            </w:pPr>
            <w:r w:rsidRPr="00EE03EC">
              <w:rPr>
                <w:b/>
              </w:rPr>
              <w:t>Requirement</w:t>
            </w:r>
          </w:p>
        </w:tc>
        <w:tc>
          <w:tcPr>
            <w:tcW w:w="6148" w:type="dxa"/>
            <w:shd w:val="clear" w:color="auto" w:fill="BFBFBF" w:themeFill="background1" w:themeFillShade="BF"/>
            <w:vAlign w:val="center"/>
          </w:tcPr>
          <w:p w14:paraId="580B67CC" w14:textId="77777777" w:rsidR="003044E7" w:rsidRPr="00EE03EC" w:rsidRDefault="003044E7" w:rsidP="003044E7">
            <w:pPr>
              <w:rPr>
                <w:b/>
              </w:rPr>
            </w:pPr>
            <w:r w:rsidRPr="00EE03EC">
              <w:rPr>
                <w:b/>
              </w:rPr>
              <w:t>Details</w:t>
            </w:r>
          </w:p>
        </w:tc>
      </w:tr>
      <w:tr w:rsidR="003044E7" w:rsidRPr="00EE03EC" w14:paraId="5BBB2D46" w14:textId="77777777" w:rsidTr="000F6666">
        <w:trPr>
          <w:trHeight w:val="944"/>
        </w:trPr>
        <w:tc>
          <w:tcPr>
            <w:tcW w:w="3192" w:type="dxa"/>
          </w:tcPr>
          <w:p w14:paraId="5278C732" w14:textId="77777777" w:rsidR="003044E7" w:rsidRPr="00851BBF" w:rsidRDefault="003044E7" w:rsidP="00851BBF">
            <w:pPr>
              <w:pStyle w:val="NoSpacing"/>
              <w:rPr>
                <w:sz w:val="20"/>
              </w:rPr>
            </w:pPr>
            <w:r w:rsidRPr="00851BBF">
              <w:rPr>
                <w:sz w:val="20"/>
              </w:rPr>
              <w:t>User Experience and</w:t>
            </w:r>
          </w:p>
          <w:p w14:paraId="7E7EB2CF" w14:textId="77777777" w:rsidR="003044E7" w:rsidRPr="00851BBF" w:rsidRDefault="003044E7" w:rsidP="00851BBF">
            <w:pPr>
              <w:pStyle w:val="NoSpacing"/>
            </w:pPr>
            <w:r w:rsidRPr="00851BBF">
              <w:rPr>
                <w:sz w:val="20"/>
              </w:rPr>
              <w:t>UI Design</w:t>
            </w:r>
          </w:p>
        </w:tc>
        <w:tc>
          <w:tcPr>
            <w:tcW w:w="6148" w:type="dxa"/>
          </w:tcPr>
          <w:p w14:paraId="5D9EB3BF" w14:textId="77777777" w:rsidR="00953C43" w:rsidRPr="00953C43" w:rsidRDefault="003044E7" w:rsidP="00176884">
            <w:pPr>
              <w:numPr>
                <w:ilvl w:val="0"/>
                <w:numId w:val="7"/>
              </w:numPr>
              <w:autoSpaceDE w:val="0"/>
              <w:autoSpaceDN w:val="0"/>
              <w:adjustRightInd w:val="0"/>
              <w:spacing w:line="240" w:lineRule="auto"/>
              <w:jc w:val="left"/>
              <w:rPr>
                <w:rFonts w:eastAsia="Wingdings-Identity-H" w:cs="Gill Sans MT"/>
                <w:sz w:val="20"/>
              </w:rPr>
            </w:pPr>
            <w:r w:rsidRPr="00851BBF">
              <w:rPr>
                <w:rFonts w:cs="Gill Sans MT"/>
                <w:sz w:val="20"/>
              </w:rPr>
              <w:t>The application will be developed only in English</w:t>
            </w:r>
            <w:r w:rsidR="006A3812">
              <w:rPr>
                <w:rFonts w:cs="Gill Sans MT"/>
                <w:sz w:val="20"/>
              </w:rPr>
              <w:t xml:space="preserve"> </w:t>
            </w:r>
          </w:p>
          <w:p w14:paraId="2C628CAA" w14:textId="77777777" w:rsidR="003044E7" w:rsidRPr="00851BBF" w:rsidRDefault="003044E7" w:rsidP="00176884">
            <w:pPr>
              <w:numPr>
                <w:ilvl w:val="0"/>
                <w:numId w:val="7"/>
              </w:numPr>
              <w:autoSpaceDE w:val="0"/>
              <w:autoSpaceDN w:val="0"/>
              <w:adjustRightInd w:val="0"/>
              <w:spacing w:line="240" w:lineRule="auto"/>
              <w:jc w:val="left"/>
              <w:rPr>
                <w:rFonts w:eastAsia="Wingdings-Identity-H" w:cs="Gill Sans MT"/>
                <w:sz w:val="20"/>
              </w:rPr>
            </w:pPr>
            <w:r w:rsidRPr="000F6666">
              <w:rPr>
                <w:rFonts w:cs="Gill Sans MT"/>
                <w:sz w:val="20"/>
              </w:rPr>
              <w:t>The layout and graphical components will be created considering the usability factors</w:t>
            </w:r>
          </w:p>
        </w:tc>
      </w:tr>
      <w:tr w:rsidR="003044E7" w:rsidRPr="00EE03EC" w14:paraId="5EE1FB4D" w14:textId="77777777" w:rsidTr="000F6666">
        <w:trPr>
          <w:trHeight w:val="701"/>
        </w:trPr>
        <w:tc>
          <w:tcPr>
            <w:tcW w:w="3192" w:type="dxa"/>
          </w:tcPr>
          <w:p w14:paraId="36C4B644" w14:textId="77777777" w:rsidR="003044E7" w:rsidRPr="00851BBF" w:rsidRDefault="003044E7" w:rsidP="003044E7">
            <w:pPr>
              <w:rPr>
                <w:sz w:val="20"/>
              </w:rPr>
            </w:pPr>
            <w:r w:rsidRPr="00851BBF">
              <w:rPr>
                <w:rFonts w:cs="Gill Sans MT"/>
                <w:sz w:val="20"/>
              </w:rPr>
              <w:t>Performance</w:t>
            </w:r>
          </w:p>
        </w:tc>
        <w:tc>
          <w:tcPr>
            <w:tcW w:w="6148" w:type="dxa"/>
          </w:tcPr>
          <w:p w14:paraId="33910E65" w14:textId="77777777" w:rsidR="003044E7" w:rsidRPr="00851BBF" w:rsidRDefault="003044E7" w:rsidP="00176884">
            <w:pPr>
              <w:numPr>
                <w:ilvl w:val="0"/>
                <w:numId w:val="7"/>
              </w:numPr>
              <w:autoSpaceDE w:val="0"/>
              <w:autoSpaceDN w:val="0"/>
              <w:adjustRightInd w:val="0"/>
              <w:spacing w:line="240" w:lineRule="auto"/>
              <w:jc w:val="left"/>
              <w:rPr>
                <w:sz w:val="20"/>
              </w:rPr>
            </w:pPr>
            <w:r w:rsidRPr="00851BBF">
              <w:rPr>
                <w:rFonts w:eastAsia="Wingdings-Identity-H" w:cs="Wingdings-Identity-H"/>
                <w:sz w:val="20"/>
              </w:rPr>
              <w:t xml:space="preserve"> </w:t>
            </w:r>
            <w:r w:rsidRPr="00851BBF">
              <w:rPr>
                <w:rFonts w:eastAsia="Wingdings-Identity-H" w:cs="Gill Sans MT"/>
                <w:sz w:val="20"/>
              </w:rPr>
              <w:t xml:space="preserve">Application will allow users to have smooth and quick access to the information or services they require. </w:t>
            </w:r>
          </w:p>
        </w:tc>
      </w:tr>
      <w:tr w:rsidR="003044E7" w:rsidRPr="00EE03EC" w14:paraId="5A955B57" w14:textId="77777777" w:rsidTr="008A0328">
        <w:tc>
          <w:tcPr>
            <w:tcW w:w="3192" w:type="dxa"/>
          </w:tcPr>
          <w:p w14:paraId="1E72A52C" w14:textId="77777777" w:rsidR="003044E7" w:rsidRPr="00851BBF" w:rsidRDefault="003044E7" w:rsidP="003044E7">
            <w:pPr>
              <w:rPr>
                <w:sz w:val="20"/>
              </w:rPr>
            </w:pPr>
            <w:r w:rsidRPr="00851BBF">
              <w:rPr>
                <w:rFonts w:cs="Gill Sans MT"/>
                <w:sz w:val="20"/>
              </w:rPr>
              <w:t>Security</w:t>
            </w:r>
          </w:p>
        </w:tc>
        <w:tc>
          <w:tcPr>
            <w:tcW w:w="6148" w:type="dxa"/>
          </w:tcPr>
          <w:p w14:paraId="2F37478D" w14:textId="77777777" w:rsidR="003044E7" w:rsidRPr="00C9217A" w:rsidRDefault="00C9217A" w:rsidP="00176884">
            <w:pPr>
              <w:numPr>
                <w:ilvl w:val="0"/>
                <w:numId w:val="7"/>
              </w:numPr>
              <w:autoSpaceDE w:val="0"/>
              <w:autoSpaceDN w:val="0"/>
              <w:adjustRightInd w:val="0"/>
              <w:spacing w:line="240" w:lineRule="auto"/>
              <w:jc w:val="left"/>
              <w:rPr>
                <w:rFonts w:cs="Gill Sans MT"/>
                <w:sz w:val="20"/>
              </w:rPr>
            </w:pPr>
            <w:r>
              <w:rPr>
                <w:rFonts w:cs="Gill Sans MT"/>
                <w:sz w:val="20"/>
              </w:rPr>
              <w:t xml:space="preserve"> </w:t>
            </w:r>
            <w:r w:rsidR="003044E7" w:rsidRPr="00C9217A">
              <w:rPr>
                <w:rFonts w:cs="Gill Sans MT"/>
                <w:sz w:val="20"/>
              </w:rPr>
              <w:t>Web security standards will be followed.</w:t>
            </w:r>
          </w:p>
          <w:p w14:paraId="76C0B965" w14:textId="77777777" w:rsidR="003044E7" w:rsidRPr="00851BBF" w:rsidRDefault="003044E7" w:rsidP="003044E7">
            <w:pPr>
              <w:autoSpaceDE w:val="0"/>
              <w:autoSpaceDN w:val="0"/>
              <w:adjustRightInd w:val="0"/>
              <w:spacing w:line="240" w:lineRule="auto"/>
              <w:ind w:left="360"/>
              <w:rPr>
                <w:sz w:val="20"/>
              </w:rPr>
            </w:pPr>
          </w:p>
        </w:tc>
      </w:tr>
    </w:tbl>
    <w:p w14:paraId="2EDDF7FE" w14:textId="77777777" w:rsidR="00840776" w:rsidRDefault="00840776" w:rsidP="009B0E98"/>
    <w:p w14:paraId="147F8785" w14:textId="77777777" w:rsidR="004C3E15" w:rsidRDefault="004C3E15" w:rsidP="004C3E15">
      <w:pPr>
        <w:pStyle w:val="Heading1"/>
      </w:pPr>
      <w:bookmarkStart w:id="53" w:name="_Toc476233718"/>
      <w:bookmarkStart w:id="54" w:name="_Toc514867290"/>
      <w:r>
        <w:t>Assumptions</w:t>
      </w:r>
      <w:bookmarkEnd w:id="53"/>
      <w:bookmarkEnd w:id="54"/>
    </w:p>
    <w:p w14:paraId="7B7EAE4A" w14:textId="77777777" w:rsidR="00C11C73" w:rsidRDefault="00C11C73" w:rsidP="00C11C73">
      <w:r>
        <w:t>The project solution and technology is created from the initial understanding of the requirement shared with Verbat through mails and meetings. The proposed solution is based on the following assumptions:</w:t>
      </w:r>
    </w:p>
    <w:p w14:paraId="45F136D5" w14:textId="77777777" w:rsidR="00C11C73" w:rsidRDefault="00C11C73" w:rsidP="00C11C73"/>
    <w:p w14:paraId="51D15D39" w14:textId="77777777" w:rsidR="00C11C73" w:rsidRDefault="00C11C73" w:rsidP="006B2533">
      <w:pPr>
        <w:pStyle w:val="ListParagraph"/>
        <w:numPr>
          <w:ilvl w:val="0"/>
          <w:numId w:val="15"/>
        </w:numPr>
        <w:rPr>
          <w:b/>
          <w:bCs/>
        </w:rPr>
      </w:pPr>
      <w:r w:rsidRPr="00F46FA8">
        <w:rPr>
          <w:b/>
          <w:bCs/>
        </w:rPr>
        <w:t xml:space="preserve">Objective: </w:t>
      </w:r>
    </w:p>
    <w:p w14:paraId="67F2375C" w14:textId="77777777" w:rsidR="00C11C73" w:rsidRDefault="00C11C73" w:rsidP="006B2533">
      <w:pPr>
        <w:pStyle w:val="ListParagraph"/>
        <w:numPr>
          <w:ilvl w:val="1"/>
          <w:numId w:val="15"/>
        </w:numPr>
      </w:pPr>
      <w:r>
        <w:t xml:space="preserve">The requirement is to develop an Web and Mobile Application (Android &amp; iOS) </w:t>
      </w:r>
      <w:r w:rsidRPr="00F46FA8">
        <w:t xml:space="preserve">with the functionalities as defined in the “Functional </w:t>
      </w:r>
      <w:r>
        <w:t>Specifications</w:t>
      </w:r>
      <w:r w:rsidRPr="00F46FA8">
        <w:t>” section</w:t>
      </w:r>
    </w:p>
    <w:p w14:paraId="5242B497" w14:textId="77777777" w:rsidR="00C11C73" w:rsidRPr="00F46FA8" w:rsidRDefault="00C11C73" w:rsidP="006B2533">
      <w:pPr>
        <w:pStyle w:val="ListParagraph"/>
        <w:numPr>
          <w:ilvl w:val="0"/>
          <w:numId w:val="15"/>
        </w:numPr>
        <w:rPr>
          <w:b/>
          <w:bCs/>
        </w:rPr>
      </w:pPr>
      <w:r w:rsidRPr="00F46FA8">
        <w:rPr>
          <w:b/>
          <w:bCs/>
        </w:rPr>
        <w:t>Design:</w:t>
      </w:r>
    </w:p>
    <w:p w14:paraId="6416DB78" w14:textId="77777777" w:rsidR="00C11C73" w:rsidRDefault="00C11C73" w:rsidP="006B2533">
      <w:pPr>
        <w:pStyle w:val="ListParagraph"/>
        <w:numPr>
          <w:ilvl w:val="0"/>
          <w:numId w:val="16"/>
        </w:numPr>
      </w:pPr>
      <w:r>
        <w:t>The Client shall provide the branding guidelines</w:t>
      </w:r>
    </w:p>
    <w:p w14:paraId="5BEE89E5" w14:textId="77777777" w:rsidR="00C11C73" w:rsidRDefault="00C11C73" w:rsidP="006B2533">
      <w:pPr>
        <w:pStyle w:val="ListParagraph"/>
        <w:numPr>
          <w:ilvl w:val="0"/>
          <w:numId w:val="16"/>
        </w:numPr>
      </w:pPr>
      <w:r>
        <w:t>Color theme shall be provided by the Client</w:t>
      </w:r>
    </w:p>
    <w:p w14:paraId="692D0755" w14:textId="77777777" w:rsidR="00C11C73" w:rsidRDefault="00C11C73" w:rsidP="006B2533">
      <w:pPr>
        <w:pStyle w:val="ListParagraph"/>
        <w:numPr>
          <w:ilvl w:val="0"/>
          <w:numId w:val="16"/>
        </w:numPr>
      </w:pPr>
      <w:r>
        <w:t>Client shall provide licensed images and logos in specified size &amp; format</w:t>
      </w:r>
    </w:p>
    <w:p w14:paraId="7F7F2C5B" w14:textId="77777777" w:rsidR="00C11C73" w:rsidRDefault="00C11C73" w:rsidP="006B2533">
      <w:pPr>
        <w:pStyle w:val="ListParagraph"/>
        <w:numPr>
          <w:ilvl w:val="0"/>
          <w:numId w:val="16"/>
        </w:numPr>
      </w:pPr>
      <w:r>
        <w:t>Text should be provided in digital format preferably in MS Word 2013 or above</w:t>
      </w:r>
    </w:p>
    <w:p w14:paraId="4CD58F27" w14:textId="77777777" w:rsidR="00C11C73" w:rsidRPr="001544AB" w:rsidRDefault="00C11C73" w:rsidP="006B2533">
      <w:pPr>
        <w:pStyle w:val="ListParagraph"/>
        <w:numPr>
          <w:ilvl w:val="0"/>
          <w:numId w:val="16"/>
        </w:numPr>
        <w:rPr>
          <w:color w:val="FF0000"/>
        </w:rPr>
      </w:pPr>
      <w:r w:rsidRPr="001544AB">
        <w:rPr>
          <w:color w:val="FF0000"/>
        </w:rPr>
        <w:t>Client will purchase the necessary templates needed for development</w:t>
      </w:r>
    </w:p>
    <w:p w14:paraId="37E19AD1" w14:textId="77777777" w:rsidR="001544AB" w:rsidRPr="001544AB" w:rsidRDefault="001544AB" w:rsidP="001544AB">
      <w:pPr>
        <w:pStyle w:val="ListParagraph"/>
        <w:numPr>
          <w:ilvl w:val="0"/>
          <w:numId w:val="16"/>
        </w:numPr>
        <w:autoSpaceDE w:val="0"/>
        <w:autoSpaceDN w:val="0"/>
        <w:adjustRightInd w:val="0"/>
        <w:spacing w:line="240" w:lineRule="auto"/>
        <w:jc w:val="left"/>
        <w:rPr>
          <w:color w:val="FF0000"/>
        </w:rPr>
      </w:pPr>
      <w:r w:rsidRPr="001544AB">
        <w:rPr>
          <w:color w:val="FF0000"/>
        </w:rPr>
        <w:t xml:space="preserve">Verbat may use template based design for the application </w:t>
      </w:r>
    </w:p>
    <w:p w14:paraId="64FD20FC" w14:textId="77777777" w:rsidR="00C11C73" w:rsidRDefault="00C11C73" w:rsidP="006B2533">
      <w:pPr>
        <w:pStyle w:val="ListParagraph"/>
        <w:numPr>
          <w:ilvl w:val="0"/>
          <w:numId w:val="16"/>
        </w:numPr>
      </w:pPr>
      <w:r>
        <w:t xml:space="preserve">This application designed for </w:t>
      </w:r>
      <w:r w:rsidRPr="00A807AD">
        <w:t>mobiles</w:t>
      </w:r>
      <w:r w:rsidR="00921C8D">
        <w:t>(iPad)</w:t>
      </w:r>
      <w:r>
        <w:t xml:space="preserve"> will be</w:t>
      </w:r>
      <w:r w:rsidRPr="00A807AD">
        <w:t xml:space="preserve"> in portrait mode</w:t>
      </w:r>
    </w:p>
    <w:p w14:paraId="5DE75450" w14:textId="77777777" w:rsidR="00C11C73" w:rsidRPr="00F46FA8" w:rsidRDefault="00C11C73" w:rsidP="006B2533">
      <w:pPr>
        <w:pStyle w:val="ListParagraph"/>
        <w:numPr>
          <w:ilvl w:val="0"/>
          <w:numId w:val="15"/>
        </w:numPr>
        <w:rPr>
          <w:b/>
          <w:bCs/>
        </w:rPr>
      </w:pPr>
      <w:r w:rsidRPr="00F46FA8">
        <w:rPr>
          <w:b/>
          <w:bCs/>
        </w:rPr>
        <w:t>Development:</w:t>
      </w:r>
    </w:p>
    <w:p w14:paraId="0E9A6911" w14:textId="77777777" w:rsidR="001544AB" w:rsidRDefault="001544AB" w:rsidP="001544AB">
      <w:pPr>
        <w:pStyle w:val="ListParagraph"/>
        <w:numPr>
          <w:ilvl w:val="0"/>
          <w:numId w:val="16"/>
        </w:numPr>
      </w:pPr>
      <w:r w:rsidRPr="005B3E08">
        <w:t>Development Contingent upon timely feedback from client</w:t>
      </w:r>
    </w:p>
    <w:p w14:paraId="54BD6925" w14:textId="77777777" w:rsidR="00C11C73" w:rsidRDefault="00C11C73" w:rsidP="001544AB">
      <w:pPr>
        <w:pStyle w:val="ListParagraph"/>
        <w:numPr>
          <w:ilvl w:val="0"/>
          <w:numId w:val="16"/>
        </w:numPr>
      </w:pPr>
      <w:r w:rsidRPr="00EF15B4">
        <w:t xml:space="preserve">Requirements should be well defined, agreed and signed-off by the </w:t>
      </w:r>
      <w:r>
        <w:t>Client</w:t>
      </w:r>
    </w:p>
    <w:p w14:paraId="0177A496" w14:textId="77777777" w:rsidR="00C11C73" w:rsidRDefault="00C11C73" w:rsidP="006B2533">
      <w:pPr>
        <w:pStyle w:val="ListParagraph"/>
        <w:numPr>
          <w:ilvl w:val="0"/>
          <w:numId w:val="16"/>
        </w:numPr>
      </w:pPr>
      <w:r>
        <w:t>The client will finalize the functional requirements &amp; prototype before the commencement of the development of the project</w:t>
      </w:r>
    </w:p>
    <w:p w14:paraId="65F1B06F" w14:textId="77777777" w:rsidR="001544AB" w:rsidRDefault="001544AB" w:rsidP="001544AB">
      <w:pPr>
        <w:pStyle w:val="ListParagraph"/>
        <w:numPr>
          <w:ilvl w:val="0"/>
          <w:numId w:val="16"/>
        </w:numPr>
      </w:pPr>
      <w:r w:rsidRPr="001544AB">
        <w:t>The proposed application front end and backen</w:t>
      </w:r>
      <w:r>
        <w:t>d would be developed in English</w:t>
      </w:r>
    </w:p>
    <w:p w14:paraId="040A7708" w14:textId="77777777" w:rsidR="00F11321" w:rsidRDefault="00F11321" w:rsidP="006B2533">
      <w:pPr>
        <w:pStyle w:val="ListParagraph"/>
        <w:numPr>
          <w:ilvl w:val="0"/>
          <w:numId w:val="16"/>
        </w:numPr>
      </w:pPr>
      <w:r>
        <w:t>User manuals shall be provided only in English</w:t>
      </w:r>
    </w:p>
    <w:p w14:paraId="208531A5" w14:textId="77777777" w:rsidR="00C11C73" w:rsidRDefault="00C11C73" w:rsidP="006B2533">
      <w:pPr>
        <w:pStyle w:val="ListParagraph"/>
        <w:numPr>
          <w:ilvl w:val="0"/>
          <w:numId w:val="16"/>
        </w:numPr>
      </w:pPr>
      <w:r w:rsidRPr="00A6610B">
        <w:t xml:space="preserve">The </w:t>
      </w:r>
      <w:r>
        <w:t xml:space="preserve">mobile </w:t>
      </w:r>
      <w:r w:rsidRPr="00A6610B">
        <w:t>app</w:t>
      </w:r>
      <w:r w:rsidR="00C9217A">
        <w:t xml:space="preserve"> for Inspectors </w:t>
      </w:r>
      <w:r w:rsidRPr="00A6610B">
        <w:t xml:space="preserve"> will be developed </w:t>
      </w:r>
      <w:r w:rsidR="00C9217A">
        <w:t xml:space="preserve">on </w:t>
      </w:r>
      <w:r w:rsidRPr="00A6610B">
        <w:t>IOS</w:t>
      </w:r>
      <w:r>
        <w:t xml:space="preserve"> platform</w:t>
      </w:r>
    </w:p>
    <w:p w14:paraId="30CE4236" w14:textId="77777777" w:rsidR="00C11C73" w:rsidRDefault="00C11C73" w:rsidP="006B2533">
      <w:pPr>
        <w:pStyle w:val="ListParagraph"/>
        <w:numPr>
          <w:ilvl w:val="0"/>
          <w:numId w:val="16"/>
        </w:numPr>
        <w:rPr>
          <w:color w:val="auto"/>
        </w:rPr>
      </w:pPr>
      <w:r w:rsidRPr="00E01C8D">
        <w:rPr>
          <w:color w:val="auto"/>
        </w:rPr>
        <w:lastRenderedPageBreak/>
        <w:t xml:space="preserve">Client shall </w:t>
      </w:r>
      <w:r>
        <w:rPr>
          <w:color w:val="auto"/>
        </w:rPr>
        <w:t xml:space="preserve">provide the developer accounts for </w:t>
      </w:r>
      <w:r w:rsidRPr="00E01C8D">
        <w:rPr>
          <w:color w:val="auto"/>
        </w:rPr>
        <w:t>IOS Store</w:t>
      </w:r>
      <w:r w:rsidR="00C9217A">
        <w:rPr>
          <w:color w:val="auto"/>
        </w:rPr>
        <w:t>.</w:t>
      </w:r>
    </w:p>
    <w:p w14:paraId="73CEDF17" w14:textId="77777777" w:rsidR="003E77EB" w:rsidRPr="003E77EB" w:rsidRDefault="003E77EB" w:rsidP="003E77EB">
      <w:pPr>
        <w:pStyle w:val="ListParagraph"/>
        <w:numPr>
          <w:ilvl w:val="0"/>
          <w:numId w:val="16"/>
        </w:numPr>
        <w:autoSpaceDE w:val="0"/>
        <w:autoSpaceDN w:val="0"/>
        <w:adjustRightInd w:val="0"/>
        <w:spacing w:after="93" w:line="240" w:lineRule="auto"/>
        <w:jc w:val="left"/>
      </w:pPr>
      <w:r w:rsidRPr="003E77EB">
        <w:t xml:space="preserve">Mobile Application elements or design cannot be modified once the app is deployed </w:t>
      </w:r>
    </w:p>
    <w:p w14:paraId="62516E83" w14:textId="77777777" w:rsidR="003E77EB" w:rsidRDefault="003E77EB" w:rsidP="003E77EB">
      <w:pPr>
        <w:pStyle w:val="ListParagraph"/>
        <w:numPr>
          <w:ilvl w:val="0"/>
          <w:numId w:val="16"/>
        </w:numPr>
        <w:autoSpaceDE w:val="0"/>
        <w:autoSpaceDN w:val="0"/>
        <w:adjustRightInd w:val="0"/>
        <w:spacing w:line="240" w:lineRule="auto"/>
        <w:jc w:val="left"/>
      </w:pPr>
      <w:r w:rsidRPr="003E77EB">
        <w:t xml:space="preserve">This estimate is only for portrait orientation on </w:t>
      </w:r>
      <w:r>
        <w:t>iOS iPads</w:t>
      </w:r>
      <w:r w:rsidRPr="003E77EB">
        <w:t xml:space="preserve"> (Not </w:t>
      </w:r>
      <w:r>
        <w:t>iOS mobile phones</w:t>
      </w:r>
      <w:r w:rsidRPr="003E77EB">
        <w:t xml:space="preserve">) </w:t>
      </w:r>
    </w:p>
    <w:p w14:paraId="69098CDA" w14:textId="77777777" w:rsidR="003E77EB" w:rsidRPr="003E77EB" w:rsidRDefault="003E77EB" w:rsidP="003E77EB">
      <w:pPr>
        <w:pStyle w:val="ListParagraph"/>
        <w:numPr>
          <w:ilvl w:val="0"/>
          <w:numId w:val="16"/>
        </w:numPr>
        <w:autoSpaceDE w:val="0"/>
        <w:autoSpaceDN w:val="0"/>
        <w:adjustRightInd w:val="0"/>
        <w:spacing w:line="240" w:lineRule="auto"/>
        <w:jc w:val="left"/>
      </w:pPr>
      <w:r w:rsidRPr="003E77EB">
        <w:t xml:space="preserve">Supporting OS: </w:t>
      </w:r>
    </w:p>
    <w:p w14:paraId="2E6D6B4D" w14:textId="77777777" w:rsidR="003E77EB" w:rsidRPr="003E77EB" w:rsidRDefault="003E77EB" w:rsidP="003E77EB">
      <w:pPr>
        <w:pStyle w:val="ListParagraph"/>
        <w:numPr>
          <w:ilvl w:val="1"/>
          <w:numId w:val="16"/>
        </w:numPr>
        <w:autoSpaceDE w:val="0"/>
        <w:autoSpaceDN w:val="0"/>
        <w:adjustRightInd w:val="0"/>
        <w:spacing w:line="240" w:lineRule="auto"/>
        <w:jc w:val="left"/>
      </w:pPr>
      <w:r w:rsidRPr="003E77EB">
        <w:t xml:space="preserve"> iPad(iOS 10 and above </w:t>
      </w:r>
    </w:p>
    <w:p w14:paraId="36BA363A" w14:textId="77777777" w:rsidR="00C11C73" w:rsidRPr="004E0288" w:rsidRDefault="00C11C73" w:rsidP="006B2533">
      <w:pPr>
        <w:pStyle w:val="ListParagraph"/>
        <w:numPr>
          <w:ilvl w:val="0"/>
          <w:numId w:val="16"/>
        </w:numPr>
        <w:jc w:val="left"/>
        <w:rPr>
          <w:rFonts w:ascii="Calibri" w:hAnsi="Calibri"/>
          <w:color w:val="auto"/>
        </w:rPr>
      </w:pPr>
      <w:r>
        <w:t xml:space="preserve">Client to provide all </w:t>
      </w:r>
      <w:r w:rsidRPr="00C11C73">
        <w:t>necessary API’s and details for</w:t>
      </w:r>
      <w:r>
        <w:t xml:space="preserve"> third party integration</w:t>
      </w:r>
    </w:p>
    <w:p w14:paraId="20BF0CF7" w14:textId="77777777" w:rsidR="00C9217A" w:rsidRPr="00C9217A" w:rsidRDefault="00C9217A" w:rsidP="001544AB">
      <w:pPr>
        <w:pStyle w:val="ListParagraph"/>
        <w:numPr>
          <w:ilvl w:val="0"/>
          <w:numId w:val="16"/>
        </w:numPr>
        <w:jc w:val="left"/>
      </w:pPr>
      <w:r>
        <w:t xml:space="preserve">Client will provide relevant information regarding Integration with external systems like </w:t>
      </w:r>
      <w:proofErr w:type="spellStart"/>
      <w:r>
        <w:t>Tahseel</w:t>
      </w:r>
      <w:proofErr w:type="spellEnd"/>
      <w:r>
        <w:t xml:space="preserve">, </w:t>
      </w:r>
      <w:proofErr w:type="spellStart"/>
      <w:r w:rsidR="00475BB1">
        <w:t>Empost</w:t>
      </w:r>
      <w:proofErr w:type="spellEnd"/>
      <w:r>
        <w:t xml:space="preserve">, etc. (to </w:t>
      </w:r>
      <w:proofErr w:type="spellStart"/>
      <w:r>
        <w:t>Verbat’s</w:t>
      </w:r>
      <w:proofErr w:type="spellEnd"/>
      <w:r>
        <w:t xml:space="preserve"> satisfaction) </w:t>
      </w:r>
      <w:r w:rsidRPr="001544AB">
        <w:t xml:space="preserve">to </w:t>
      </w:r>
      <w:r w:rsidRPr="001544AB">
        <w:rPr>
          <w:color w:val="FF0000"/>
        </w:rPr>
        <w:t>estimate the actual efforts and it may vary depending on types / modes of integration, areas of integration etc.</w:t>
      </w:r>
    </w:p>
    <w:p w14:paraId="5C61148E" w14:textId="77777777" w:rsidR="001544AB" w:rsidRPr="001544AB" w:rsidRDefault="00C11C73" w:rsidP="001544AB">
      <w:pPr>
        <w:pStyle w:val="ListParagraph"/>
        <w:numPr>
          <w:ilvl w:val="0"/>
          <w:numId w:val="16"/>
        </w:numPr>
        <w:jc w:val="left"/>
        <w:rPr>
          <w:rFonts w:ascii="Calibri" w:hAnsi="Calibri"/>
          <w:color w:val="auto"/>
        </w:rPr>
      </w:pPr>
      <w:r w:rsidRPr="008076F2">
        <w:t>Client will procure</w:t>
      </w:r>
      <w:r>
        <w:t xml:space="preserve"> templates, SSL certificates (if applicable)</w:t>
      </w:r>
      <w:r w:rsidR="00C9217A">
        <w:t xml:space="preserve"> &amp; Payment processor</w:t>
      </w:r>
    </w:p>
    <w:p w14:paraId="135E679A" w14:textId="77777777" w:rsidR="009446BD" w:rsidRPr="009446BD" w:rsidRDefault="009446BD" w:rsidP="001544AB">
      <w:pPr>
        <w:pStyle w:val="ListParagraph"/>
        <w:numPr>
          <w:ilvl w:val="0"/>
          <w:numId w:val="16"/>
        </w:numPr>
        <w:jc w:val="left"/>
      </w:pPr>
      <w:r>
        <w:t>SMS and Email gateways shall be provided by the client</w:t>
      </w:r>
    </w:p>
    <w:p w14:paraId="27B93485" w14:textId="77777777" w:rsidR="00C9217A" w:rsidRDefault="00C9217A" w:rsidP="006B2533">
      <w:pPr>
        <w:pStyle w:val="ListParagraph"/>
        <w:numPr>
          <w:ilvl w:val="0"/>
          <w:numId w:val="16"/>
        </w:numPr>
        <w:spacing w:line="360" w:lineRule="auto"/>
        <w:contextualSpacing w:val="0"/>
      </w:pPr>
      <w:r>
        <w:t xml:space="preserve">Reporting and analytics may require external tools. Current assumption is that analytics will be minimal and simple. </w:t>
      </w:r>
    </w:p>
    <w:p w14:paraId="0720A74A" w14:textId="77777777" w:rsidR="00F11321" w:rsidRDefault="00C9217A" w:rsidP="006B2533">
      <w:pPr>
        <w:pStyle w:val="ListParagraph"/>
        <w:numPr>
          <w:ilvl w:val="0"/>
          <w:numId w:val="16"/>
        </w:numPr>
        <w:spacing w:line="360" w:lineRule="auto"/>
        <w:contextualSpacing w:val="0"/>
      </w:pPr>
      <w:r>
        <w:t>Report format will be predefined and shall not be user defined.</w:t>
      </w:r>
    </w:p>
    <w:p w14:paraId="0ABE749D" w14:textId="77777777" w:rsidR="003E77EB" w:rsidRDefault="00F11321" w:rsidP="003E77EB">
      <w:pPr>
        <w:pStyle w:val="ListParagraph"/>
        <w:numPr>
          <w:ilvl w:val="0"/>
          <w:numId w:val="16"/>
        </w:numPr>
        <w:spacing w:line="360" w:lineRule="auto"/>
        <w:contextualSpacing w:val="0"/>
        <w:rPr>
          <w:highlight w:val="yellow"/>
        </w:rPr>
      </w:pPr>
      <w:r w:rsidRPr="00F11321">
        <w:rPr>
          <w:highlight w:val="yellow"/>
        </w:rPr>
        <w:t xml:space="preserve">The report format to be provided by client. </w:t>
      </w:r>
    </w:p>
    <w:p w14:paraId="478C5D63" w14:textId="77777777" w:rsidR="00C9217A" w:rsidRPr="003E77EB" w:rsidRDefault="003E77EB" w:rsidP="003E77EB">
      <w:pPr>
        <w:pStyle w:val="ListParagraph"/>
        <w:numPr>
          <w:ilvl w:val="0"/>
          <w:numId w:val="16"/>
        </w:numPr>
        <w:rPr>
          <w:rFonts w:cs="Open Sans Light"/>
          <w:color w:val="FF0000"/>
        </w:rPr>
      </w:pPr>
      <w:r w:rsidRPr="00CF166D">
        <w:rPr>
          <w:rFonts w:cs="Open Sans Light"/>
          <w:color w:val="FF0000"/>
        </w:rPr>
        <w:t>The solution will provide maximum of 15 predefined Reports that will serve the several department objectives. Additional reports can be added based on client request.</w:t>
      </w:r>
    </w:p>
    <w:p w14:paraId="6EE77B33" w14:textId="77777777" w:rsidR="001544AB" w:rsidRPr="001544AB" w:rsidRDefault="001544AB" w:rsidP="001544AB">
      <w:pPr>
        <w:pStyle w:val="ListParagraph"/>
        <w:numPr>
          <w:ilvl w:val="0"/>
          <w:numId w:val="16"/>
        </w:numPr>
        <w:spacing w:line="360" w:lineRule="auto"/>
        <w:contextualSpacing w:val="0"/>
      </w:pPr>
      <w:r>
        <w:t>Pre-</w:t>
      </w:r>
      <w:r w:rsidRPr="00A856BC">
        <w:t>defined format for print and format will designed in HTML and print in plain paper</w:t>
      </w:r>
    </w:p>
    <w:p w14:paraId="416E445F" w14:textId="77777777" w:rsidR="009446BD" w:rsidRDefault="009446BD" w:rsidP="009446BD">
      <w:pPr>
        <w:pStyle w:val="ListParagraph"/>
        <w:numPr>
          <w:ilvl w:val="0"/>
          <w:numId w:val="16"/>
        </w:numPr>
        <w:spacing w:line="360" w:lineRule="auto"/>
        <w:contextualSpacing w:val="0"/>
      </w:pPr>
      <w:r>
        <w:t xml:space="preserve">Automated task re/assignment is only applicable to tasks related to Inspector. </w:t>
      </w:r>
    </w:p>
    <w:p w14:paraId="3E41B944" w14:textId="77777777" w:rsidR="001544AB" w:rsidRPr="001544AB" w:rsidRDefault="001544AB" w:rsidP="001544AB">
      <w:pPr>
        <w:pStyle w:val="ListParagraph"/>
        <w:numPr>
          <w:ilvl w:val="0"/>
          <w:numId w:val="16"/>
        </w:numPr>
        <w:jc w:val="left"/>
        <w:rPr>
          <w:color w:val="FF0000"/>
        </w:rPr>
      </w:pPr>
      <w:r w:rsidRPr="001544AB">
        <w:rPr>
          <w:color w:val="FF0000"/>
        </w:rPr>
        <w:t xml:space="preserve">Client to provide detailed workflows of each licensing process before start of the project </w:t>
      </w:r>
    </w:p>
    <w:p w14:paraId="7A6D4DDA" w14:textId="77777777" w:rsidR="001544AB" w:rsidRDefault="001544AB" w:rsidP="001544AB">
      <w:pPr>
        <w:pStyle w:val="ListParagraph"/>
        <w:numPr>
          <w:ilvl w:val="0"/>
          <w:numId w:val="16"/>
        </w:numPr>
        <w:jc w:val="left"/>
      </w:pPr>
      <w:r w:rsidRPr="001544AB">
        <w:rPr>
          <w:color w:val="FF0000"/>
        </w:rPr>
        <w:t xml:space="preserve">UI development effort is 6 hrs. </w:t>
      </w:r>
      <w:proofErr w:type="gramStart"/>
      <w:r w:rsidRPr="001544AB">
        <w:rPr>
          <w:color w:val="FF0000"/>
        </w:rPr>
        <w:t>per</w:t>
      </w:r>
      <w:proofErr w:type="gramEnd"/>
      <w:r w:rsidRPr="001544AB">
        <w:rPr>
          <w:color w:val="FF0000"/>
        </w:rPr>
        <w:t xml:space="preserve"> additional screens with medium complexity</w:t>
      </w:r>
      <w:r w:rsidRPr="001544AB">
        <w:t>.</w:t>
      </w:r>
    </w:p>
    <w:p w14:paraId="4E509077" w14:textId="77777777" w:rsidR="001544AB" w:rsidRPr="003E77EB" w:rsidRDefault="001544AB" w:rsidP="003E77EB">
      <w:pPr>
        <w:pStyle w:val="ListParagraph"/>
        <w:numPr>
          <w:ilvl w:val="0"/>
          <w:numId w:val="16"/>
        </w:numPr>
        <w:spacing w:line="360" w:lineRule="auto"/>
        <w:contextualSpacing w:val="0"/>
        <w:rPr>
          <w:highlight w:val="yellow"/>
        </w:rPr>
      </w:pPr>
      <w:r w:rsidRPr="00C9217A">
        <w:rPr>
          <w:highlight w:val="yellow"/>
        </w:rPr>
        <w:t>The effort estimate is based on the assumption of the workflows.</w:t>
      </w:r>
    </w:p>
    <w:p w14:paraId="03C31135" w14:textId="77777777" w:rsidR="00C9217A" w:rsidRDefault="00C9217A" w:rsidP="006B2533">
      <w:pPr>
        <w:pStyle w:val="ListParagraph"/>
        <w:numPr>
          <w:ilvl w:val="0"/>
          <w:numId w:val="16"/>
        </w:numPr>
        <w:spacing w:line="360" w:lineRule="auto"/>
        <w:contextualSpacing w:val="0"/>
      </w:pPr>
      <w:r>
        <w:t xml:space="preserve">The workflow diagrams represented in this document is an approximation of the workflow descriptions provided by the client. The actual requirements shall vary based on the requirements collected. </w:t>
      </w:r>
    </w:p>
    <w:p w14:paraId="6D77C7E9" w14:textId="77777777" w:rsidR="00C9217A" w:rsidRDefault="00C9217A" w:rsidP="006B2533">
      <w:pPr>
        <w:pStyle w:val="ListParagraph"/>
        <w:numPr>
          <w:ilvl w:val="0"/>
          <w:numId w:val="16"/>
        </w:numPr>
        <w:spacing w:line="360" w:lineRule="auto"/>
        <w:contextualSpacing w:val="0"/>
      </w:pPr>
      <w:r>
        <w:t>For the sake of simplicity  complex workflows have been simplified and may not contain all the actors or processes</w:t>
      </w:r>
    </w:p>
    <w:p w14:paraId="273D358D" w14:textId="77777777" w:rsidR="00C9217A" w:rsidRDefault="00C9217A" w:rsidP="006B2533">
      <w:pPr>
        <w:pStyle w:val="ListParagraph"/>
        <w:numPr>
          <w:ilvl w:val="0"/>
          <w:numId w:val="16"/>
        </w:numPr>
        <w:spacing w:line="360" w:lineRule="auto"/>
        <w:contextualSpacing w:val="0"/>
      </w:pPr>
      <w:r>
        <w:t xml:space="preserve">The RFP clearly states that it does not cover all of the details needed for the service provider to make an accurate estimation.  The estimate provided is with reference </w:t>
      </w:r>
      <w:r>
        <w:lastRenderedPageBreak/>
        <w:t>to the information provided by the client. If Verbat finds during the requirement gathering phase that the actual requirements uncovered are different form the original and thus might affect the estimates provided, it shall exercise rights to renege on the contract</w:t>
      </w:r>
    </w:p>
    <w:p w14:paraId="723C1818" w14:textId="77777777" w:rsidR="00C9217A" w:rsidRDefault="00C9217A" w:rsidP="006B2533">
      <w:pPr>
        <w:pStyle w:val="ListParagraph"/>
        <w:numPr>
          <w:ilvl w:val="0"/>
          <w:numId w:val="16"/>
        </w:numPr>
        <w:spacing w:line="360" w:lineRule="auto"/>
        <w:contextualSpacing w:val="0"/>
      </w:pPr>
      <w:r>
        <w:t>Forms in annexure C are considered to be part of the workflow related to Annexure A &amp; B. Client is responsible for translating the forms to English</w:t>
      </w:r>
    </w:p>
    <w:p w14:paraId="06754191" w14:textId="77777777" w:rsidR="00C9217A" w:rsidRDefault="00C9217A" w:rsidP="006B2533">
      <w:pPr>
        <w:pStyle w:val="ListParagraph"/>
        <w:numPr>
          <w:ilvl w:val="0"/>
          <w:numId w:val="16"/>
        </w:numPr>
        <w:spacing w:line="360" w:lineRule="auto"/>
        <w:contextualSpacing w:val="0"/>
      </w:pPr>
      <w:r>
        <w:t xml:space="preserve">Mobile App shall collect information in appropriate forms when it is offline. Once the device has access to a wireless provider, the application will manually sync to the source </w:t>
      </w:r>
    </w:p>
    <w:p w14:paraId="5B60FA11" w14:textId="77777777" w:rsidR="00C9217A" w:rsidRDefault="00C9217A" w:rsidP="006B2533">
      <w:pPr>
        <w:pStyle w:val="ListParagraph"/>
        <w:numPr>
          <w:ilvl w:val="0"/>
          <w:numId w:val="16"/>
        </w:numPr>
        <w:spacing w:line="360" w:lineRule="auto"/>
        <w:contextualSpacing w:val="0"/>
      </w:pPr>
      <w:r>
        <w:t xml:space="preserve">The report definition shall be defined at design time. The application shall not have the ability to change the Report definition dynamically at run time. User friendliness relates to the ease in presentation, sorting and filtering of report data </w:t>
      </w:r>
    </w:p>
    <w:p w14:paraId="32664654" w14:textId="77777777" w:rsidR="00C9217A" w:rsidRPr="00C9217A" w:rsidRDefault="00C9217A" w:rsidP="006B2533">
      <w:pPr>
        <w:pStyle w:val="ListParagraph"/>
        <w:numPr>
          <w:ilvl w:val="0"/>
          <w:numId w:val="16"/>
        </w:numPr>
        <w:spacing w:line="360" w:lineRule="auto"/>
        <w:contextualSpacing w:val="0"/>
        <w:rPr>
          <w:highlight w:val="yellow"/>
        </w:rPr>
      </w:pPr>
      <w:r w:rsidRPr="00C9217A">
        <w:rPr>
          <w:highlight w:val="yellow"/>
        </w:rPr>
        <w:t>It is unclear how fees and fines are levied or the process by which they are entered into the system.  The effort estimate is based on a rough guesstimate that assumes a workflow with relatively modest complexity</w:t>
      </w:r>
    </w:p>
    <w:p w14:paraId="18A4CA6D" w14:textId="77777777" w:rsidR="00C9217A" w:rsidRPr="00C9217A" w:rsidRDefault="00C9217A" w:rsidP="006B2533">
      <w:pPr>
        <w:pStyle w:val="ListParagraph"/>
        <w:numPr>
          <w:ilvl w:val="0"/>
          <w:numId w:val="16"/>
        </w:numPr>
        <w:spacing w:line="360" w:lineRule="auto"/>
        <w:contextualSpacing w:val="0"/>
        <w:rPr>
          <w:highlight w:val="yellow"/>
        </w:rPr>
      </w:pPr>
      <w:r w:rsidRPr="00C9217A">
        <w:rPr>
          <w:highlight w:val="yellow"/>
        </w:rPr>
        <w:t>Proposal Does not contain an effort estimate for training</w:t>
      </w:r>
    </w:p>
    <w:p w14:paraId="04F67D23" w14:textId="77777777" w:rsidR="00C9217A" w:rsidRDefault="00C9217A" w:rsidP="006B2533">
      <w:pPr>
        <w:pStyle w:val="ListParagraph"/>
        <w:numPr>
          <w:ilvl w:val="0"/>
          <w:numId w:val="16"/>
        </w:numPr>
        <w:spacing w:line="360" w:lineRule="auto"/>
        <w:contextualSpacing w:val="0"/>
        <w:rPr>
          <w:highlight w:val="yellow"/>
        </w:rPr>
      </w:pPr>
      <w:r w:rsidRPr="00C9217A">
        <w:rPr>
          <w:highlight w:val="yellow"/>
        </w:rPr>
        <w:t xml:space="preserve">Integration related to master data with the existing vehicle permit system shall be provided by Verbat. Effort estimation for Integration with an existing hotel permit system that has not been ascertained. </w:t>
      </w:r>
    </w:p>
    <w:p w14:paraId="7F2B4A67" w14:textId="77777777" w:rsidR="009446BD" w:rsidRPr="007F5937" w:rsidRDefault="009446BD" w:rsidP="009446BD">
      <w:pPr>
        <w:pStyle w:val="ListParagraph"/>
        <w:numPr>
          <w:ilvl w:val="0"/>
          <w:numId w:val="16"/>
        </w:numPr>
        <w:spacing w:line="360" w:lineRule="auto"/>
        <w:contextualSpacing w:val="0"/>
      </w:pPr>
      <w:r w:rsidRPr="00783F40">
        <w:rPr>
          <w:color w:val="FF0000"/>
        </w:rPr>
        <w:t>Gateway to be provided by SCTDA.</w:t>
      </w:r>
    </w:p>
    <w:p w14:paraId="3AD25571" w14:textId="77777777" w:rsidR="009446BD" w:rsidRPr="00CE3B8D" w:rsidRDefault="009446BD" w:rsidP="009446BD">
      <w:pPr>
        <w:pStyle w:val="ListParagraph"/>
        <w:numPr>
          <w:ilvl w:val="0"/>
          <w:numId w:val="16"/>
        </w:numPr>
        <w:spacing w:line="360" w:lineRule="auto"/>
        <w:contextualSpacing w:val="0"/>
      </w:pPr>
      <w:r>
        <w:rPr>
          <w:color w:val="FF0000"/>
        </w:rPr>
        <w:t>Client will provide the required licenses</w:t>
      </w:r>
      <w:r w:rsidR="00CF166D">
        <w:rPr>
          <w:color w:val="FF0000"/>
        </w:rPr>
        <w:t>, API, documentation and support</w:t>
      </w:r>
      <w:r>
        <w:rPr>
          <w:color w:val="FF0000"/>
        </w:rPr>
        <w:t xml:space="preserve"> for integrating with third party BI tools </w:t>
      </w:r>
    </w:p>
    <w:p w14:paraId="3224ABFD" w14:textId="77777777" w:rsidR="009446BD" w:rsidRPr="00475BB1" w:rsidRDefault="009446BD" w:rsidP="009446BD">
      <w:pPr>
        <w:pStyle w:val="ListParagraph"/>
        <w:numPr>
          <w:ilvl w:val="0"/>
          <w:numId w:val="16"/>
        </w:numPr>
        <w:spacing w:line="360" w:lineRule="auto"/>
        <w:rPr>
          <w:color w:val="FF0000"/>
        </w:rPr>
      </w:pPr>
      <w:r w:rsidRPr="00475BB1">
        <w:rPr>
          <w:color w:val="FF0000"/>
        </w:rPr>
        <w:t>Client shall provide the storage required to host images and documents</w:t>
      </w:r>
    </w:p>
    <w:p w14:paraId="43E6DDE1" w14:textId="77777777" w:rsidR="009446BD" w:rsidRPr="00475BB1" w:rsidRDefault="009446BD" w:rsidP="009446BD">
      <w:pPr>
        <w:pStyle w:val="ListParagraph"/>
        <w:numPr>
          <w:ilvl w:val="0"/>
          <w:numId w:val="16"/>
        </w:numPr>
        <w:spacing w:line="360" w:lineRule="auto"/>
        <w:rPr>
          <w:color w:val="FF0000"/>
        </w:rPr>
      </w:pPr>
      <w:r w:rsidRPr="00475BB1">
        <w:rPr>
          <w:color w:val="FF0000"/>
        </w:rPr>
        <w:t xml:space="preserve">Documents and images shall be made searchable based on the </w:t>
      </w:r>
      <w:r w:rsidR="00D20CDA" w:rsidRPr="00475BB1">
        <w:rPr>
          <w:color w:val="FF0000"/>
        </w:rPr>
        <w:t>Meta</w:t>
      </w:r>
      <w:r w:rsidRPr="00475BB1">
        <w:rPr>
          <w:color w:val="FF0000"/>
        </w:rPr>
        <w:t xml:space="preserve"> tags provided during the time of upload. System will automatically assign tags where relevant at the time of upload</w:t>
      </w:r>
    </w:p>
    <w:p w14:paraId="0ADAD9D5" w14:textId="77777777" w:rsidR="009446BD" w:rsidRPr="00475BB1" w:rsidRDefault="009446BD" w:rsidP="009446BD">
      <w:pPr>
        <w:pStyle w:val="ListParagraph"/>
        <w:numPr>
          <w:ilvl w:val="0"/>
          <w:numId w:val="16"/>
        </w:numPr>
        <w:spacing w:line="360" w:lineRule="auto"/>
        <w:rPr>
          <w:color w:val="FF0000"/>
        </w:rPr>
      </w:pPr>
      <w:r w:rsidRPr="00475BB1">
        <w:rPr>
          <w:color w:val="FF0000"/>
        </w:rPr>
        <w:t>OCR Technology will not be used to aid document search or for  extracting the textual content of documents</w:t>
      </w:r>
    </w:p>
    <w:p w14:paraId="08E372BC" w14:textId="77777777" w:rsidR="009446BD" w:rsidRPr="00475BB1" w:rsidRDefault="009446BD" w:rsidP="009446BD">
      <w:pPr>
        <w:pStyle w:val="ListParagraph"/>
        <w:numPr>
          <w:ilvl w:val="0"/>
          <w:numId w:val="16"/>
        </w:numPr>
        <w:spacing w:line="360" w:lineRule="auto"/>
        <w:rPr>
          <w:color w:val="FF0000"/>
        </w:rPr>
      </w:pPr>
      <w:r w:rsidRPr="00475BB1">
        <w:rPr>
          <w:color w:val="FF0000"/>
        </w:rPr>
        <w:t>Video Conferencing is outside the scope of the workflow. Client is responsible for storing and archiving videos.</w:t>
      </w:r>
    </w:p>
    <w:p w14:paraId="18B54C2C" w14:textId="77777777" w:rsidR="009446BD" w:rsidRPr="00475BB1" w:rsidRDefault="009446BD" w:rsidP="009446BD">
      <w:pPr>
        <w:pStyle w:val="ListParagraph"/>
        <w:numPr>
          <w:ilvl w:val="0"/>
          <w:numId w:val="16"/>
        </w:numPr>
        <w:spacing w:line="360" w:lineRule="auto"/>
        <w:rPr>
          <w:color w:val="FF0000"/>
        </w:rPr>
      </w:pPr>
      <w:r w:rsidRPr="00475BB1">
        <w:rPr>
          <w:color w:val="FF0000"/>
        </w:rPr>
        <w:lastRenderedPageBreak/>
        <w:t>The application shall not provide any interfaces to play or review videos</w:t>
      </w:r>
    </w:p>
    <w:p w14:paraId="7E37FE76" w14:textId="77777777" w:rsidR="009446BD" w:rsidRPr="00475BB1" w:rsidRDefault="009446BD" w:rsidP="009446BD">
      <w:pPr>
        <w:pStyle w:val="ListParagraph"/>
        <w:numPr>
          <w:ilvl w:val="0"/>
          <w:numId w:val="16"/>
        </w:numPr>
        <w:spacing w:line="360" w:lineRule="auto"/>
        <w:rPr>
          <w:color w:val="FF0000"/>
        </w:rPr>
      </w:pPr>
      <w:r w:rsidRPr="00475BB1">
        <w:rPr>
          <w:color w:val="FF0000"/>
        </w:rPr>
        <w:t>Inspection and classification user is same and they are reporting to Head of Classification and Inspection division</w:t>
      </w:r>
    </w:p>
    <w:p w14:paraId="4529E3D6" w14:textId="77777777" w:rsidR="009446BD" w:rsidRPr="009446BD" w:rsidRDefault="009446BD" w:rsidP="009446BD">
      <w:pPr>
        <w:pStyle w:val="ListParagraph"/>
        <w:numPr>
          <w:ilvl w:val="0"/>
          <w:numId w:val="16"/>
        </w:numPr>
        <w:spacing w:line="360" w:lineRule="auto"/>
        <w:contextualSpacing w:val="0"/>
        <w:rPr>
          <w:highlight w:val="yellow"/>
        </w:rPr>
      </w:pPr>
      <w:r w:rsidRPr="00475BB1">
        <w:rPr>
          <w:color w:val="FF0000"/>
        </w:rPr>
        <w:t>TSD staff = TSD licensing staff= Licensing Division staff = TSD Licensing User  Note: TSD staff is reporting to Head of Licensing Division</w:t>
      </w:r>
    </w:p>
    <w:p w14:paraId="73166307" w14:textId="77777777" w:rsidR="009446BD" w:rsidRPr="003E77EB" w:rsidRDefault="003E77EB" w:rsidP="009446BD">
      <w:pPr>
        <w:pStyle w:val="ListParagraph"/>
        <w:numPr>
          <w:ilvl w:val="0"/>
          <w:numId w:val="16"/>
        </w:numPr>
        <w:spacing w:line="360" w:lineRule="auto"/>
        <w:contextualSpacing w:val="0"/>
        <w:rPr>
          <w:highlight w:val="yellow"/>
        </w:rPr>
      </w:pPr>
      <w:r>
        <w:rPr>
          <w:color w:val="FF0000"/>
          <w:highlight w:val="yellow"/>
        </w:rPr>
        <w:t>Migration --- ---- ---  ---</w:t>
      </w:r>
    </w:p>
    <w:p w14:paraId="3CE1FF06" w14:textId="77777777" w:rsidR="001544AB" w:rsidRPr="001544AB" w:rsidRDefault="001544AB" w:rsidP="001544AB">
      <w:pPr>
        <w:pStyle w:val="ListParagraph"/>
        <w:numPr>
          <w:ilvl w:val="0"/>
          <w:numId w:val="16"/>
        </w:numPr>
        <w:autoSpaceDE w:val="0"/>
        <w:autoSpaceDN w:val="0"/>
        <w:adjustRightInd w:val="0"/>
        <w:spacing w:line="240" w:lineRule="auto"/>
        <w:jc w:val="left"/>
        <w:rPr>
          <w:rFonts w:cs="Open Sans Light"/>
          <w:color w:val="auto"/>
        </w:rPr>
      </w:pPr>
      <w:r w:rsidRPr="001544AB">
        <w:rPr>
          <w:rFonts w:cs="Open Sans Light"/>
          <w:color w:val="auto"/>
        </w:rPr>
        <w:t xml:space="preserve">Final data needs to be entered by the client via the application </w:t>
      </w:r>
    </w:p>
    <w:p w14:paraId="45017035" w14:textId="77777777" w:rsidR="00C9217A" w:rsidRPr="00E01C8D" w:rsidRDefault="00C9217A" w:rsidP="006B2533">
      <w:pPr>
        <w:pStyle w:val="ListParagraph"/>
        <w:numPr>
          <w:ilvl w:val="0"/>
          <w:numId w:val="16"/>
        </w:numPr>
        <w:jc w:val="left"/>
        <w:rPr>
          <w:rFonts w:ascii="Calibri" w:hAnsi="Calibri"/>
          <w:color w:val="auto"/>
        </w:rPr>
      </w:pPr>
      <w:r w:rsidRPr="000E1CF4">
        <w:rPr>
          <w:rFonts w:cs="Open Sans Light"/>
          <w:color w:val="auto"/>
        </w:rPr>
        <w:t>Client will provide sample data to test the entire application</w:t>
      </w:r>
    </w:p>
    <w:p w14:paraId="633A71BA" w14:textId="77777777" w:rsidR="00C9217A" w:rsidRPr="00646A61" w:rsidRDefault="00C9217A" w:rsidP="006B2533">
      <w:pPr>
        <w:pStyle w:val="ListParagraph"/>
        <w:numPr>
          <w:ilvl w:val="0"/>
          <w:numId w:val="16"/>
        </w:numPr>
        <w:jc w:val="left"/>
        <w:rPr>
          <w:rFonts w:ascii="Calibri" w:hAnsi="Calibri"/>
          <w:color w:val="auto"/>
        </w:rPr>
      </w:pPr>
      <w:r>
        <w:rPr>
          <w:rFonts w:cs="Open Sans Light"/>
          <w:color w:val="auto"/>
        </w:rPr>
        <w:t>Testing of web application</w:t>
      </w:r>
      <w:r w:rsidRPr="00444584">
        <w:rPr>
          <w:rFonts w:cs="Open Sans Light"/>
          <w:color w:val="auto"/>
        </w:rPr>
        <w:t xml:space="preserve"> will be done in latest versions of </w:t>
      </w:r>
      <w:r w:rsidRPr="00AF677E">
        <w:rPr>
          <w:rFonts w:cs="Open Sans Light"/>
          <w:color w:val="auto"/>
        </w:rPr>
        <w:t>G</w:t>
      </w:r>
      <w:r>
        <w:rPr>
          <w:rFonts w:cs="Open Sans Light"/>
          <w:color w:val="auto"/>
        </w:rPr>
        <w:t>oogle Chrome, Mozilla</w:t>
      </w:r>
      <w:r w:rsidRPr="00444584">
        <w:rPr>
          <w:rFonts w:cs="Open Sans Light"/>
          <w:color w:val="auto"/>
        </w:rPr>
        <w:t xml:space="preserve"> web browsers only</w:t>
      </w:r>
    </w:p>
    <w:p w14:paraId="5429C98E" w14:textId="77777777" w:rsidR="00C9217A" w:rsidRPr="009469B7" w:rsidRDefault="00C9217A" w:rsidP="006B2533">
      <w:pPr>
        <w:pStyle w:val="ListParagraph"/>
        <w:numPr>
          <w:ilvl w:val="0"/>
          <w:numId w:val="16"/>
        </w:numPr>
        <w:jc w:val="left"/>
        <w:rPr>
          <w:rFonts w:ascii="Calibri" w:hAnsi="Calibri"/>
          <w:color w:val="auto"/>
        </w:rPr>
      </w:pPr>
      <w:r w:rsidRPr="00E01C8D">
        <w:rPr>
          <w:rFonts w:cs="Open Sans Light"/>
          <w:color w:val="auto"/>
        </w:rPr>
        <w:t>Testing of the mobile app will be executed on devices mentioned under Technical Standards</w:t>
      </w:r>
    </w:p>
    <w:p w14:paraId="62263662" w14:textId="77777777" w:rsidR="00C9217A" w:rsidRPr="008076F2" w:rsidRDefault="00C9217A" w:rsidP="006B2533">
      <w:pPr>
        <w:pStyle w:val="ListParagraph"/>
        <w:numPr>
          <w:ilvl w:val="0"/>
          <w:numId w:val="16"/>
        </w:numPr>
        <w:rPr>
          <w:rFonts w:cs="Open Sans Light"/>
          <w:color w:val="auto"/>
        </w:rPr>
      </w:pPr>
      <w:r>
        <w:rPr>
          <w:rFonts w:cs="Open Sans Light"/>
          <w:color w:val="auto"/>
        </w:rPr>
        <w:t>Client</w:t>
      </w:r>
      <w:r w:rsidRPr="008C0EA1">
        <w:rPr>
          <w:rFonts w:cs="Open Sans Light"/>
          <w:color w:val="auto"/>
        </w:rPr>
        <w:t xml:space="preserve"> will host and manage the application on infrastructure</w:t>
      </w:r>
      <w:r>
        <w:rPr>
          <w:rFonts w:cs="Open Sans Light"/>
          <w:color w:val="auto"/>
        </w:rPr>
        <w:t xml:space="preserve"> (server / cloud)</w:t>
      </w:r>
      <w:r w:rsidRPr="008C0EA1">
        <w:rPr>
          <w:rFonts w:cs="Open Sans Light"/>
          <w:color w:val="auto"/>
        </w:rPr>
        <w:t xml:space="preserve"> recommended by Verbat for managing database and application backup</w:t>
      </w:r>
      <w:r>
        <w:rPr>
          <w:rFonts w:cs="Open Sans Light"/>
          <w:color w:val="auto"/>
        </w:rPr>
        <w:t xml:space="preserve"> </w:t>
      </w:r>
      <w:r w:rsidRPr="008076F2">
        <w:rPr>
          <w:rFonts w:cs="Open Sans Light"/>
          <w:color w:val="auto"/>
        </w:rPr>
        <w:t>inclusive of images</w:t>
      </w:r>
    </w:p>
    <w:p w14:paraId="6F0139B8" w14:textId="77777777" w:rsidR="00C9217A" w:rsidRDefault="00C9217A" w:rsidP="006B2533">
      <w:pPr>
        <w:pStyle w:val="ListParagraph"/>
        <w:numPr>
          <w:ilvl w:val="0"/>
          <w:numId w:val="16"/>
        </w:numPr>
      </w:pPr>
      <w:r w:rsidRPr="008076F2">
        <w:t>Application and data backups are subject to the purchase of such services at an extra cost</w:t>
      </w:r>
    </w:p>
    <w:p w14:paraId="1D104C2B" w14:textId="77777777" w:rsidR="00C9217A" w:rsidRDefault="00C9217A" w:rsidP="006B2533">
      <w:pPr>
        <w:pStyle w:val="ListParagraph"/>
        <w:numPr>
          <w:ilvl w:val="0"/>
          <w:numId w:val="16"/>
        </w:numPr>
        <w:spacing w:line="360" w:lineRule="auto"/>
        <w:contextualSpacing w:val="0"/>
      </w:pPr>
      <w:r>
        <w:t>Internet connectivity is required for the functioning of the web application.</w:t>
      </w:r>
    </w:p>
    <w:p w14:paraId="1546DF12" w14:textId="77777777" w:rsidR="00C9217A" w:rsidRPr="009446BD" w:rsidRDefault="009446BD" w:rsidP="009446BD">
      <w:pPr>
        <w:spacing w:after="160" w:line="259" w:lineRule="auto"/>
        <w:jc w:val="left"/>
        <w:rPr>
          <w:color w:val="FF0000"/>
        </w:rPr>
      </w:pPr>
      <w:r>
        <w:rPr>
          <w:color w:val="FF0000"/>
        </w:rPr>
        <w:br w:type="page"/>
      </w:r>
    </w:p>
    <w:p w14:paraId="5AE87A06" w14:textId="77777777" w:rsidR="00F334BD" w:rsidRDefault="00F334BD" w:rsidP="00F334BD">
      <w:pPr>
        <w:pStyle w:val="Heading1"/>
      </w:pPr>
      <w:bookmarkStart w:id="55" w:name="_Toc514867291"/>
      <w:r>
        <w:lastRenderedPageBreak/>
        <w:t>Out of Scope</w:t>
      </w:r>
      <w:bookmarkEnd w:id="55"/>
    </w:p>
    <w:p w14:paraId="239E12C5" w14:textId="77777777" w:rsidR="00C11C73" w:rsidRDefault="00C11C73" w:rsidP="00C11C73">
      <w:r>
        <w:t>With the ever evolving digital market, the requirement needs should be clear to both the parties involved, hence the importance of mentioning the out of scope details of the project. Following are considered to be out of scope while creating this proposal.</w:t>
      </w:r>
    </w:p>
    <w:p w14:paraId="0242DA33" w14:textId="77777777" w:rsidR="00C11C73" w:rsidRDefault="00C11C73" w:rsidP="00C11C73"/>
    <w:p w14:paraId="59B986B4" w14:textId="77777777" w:rsidR="00C11C73" w:rsidRPr="009469B7" w:rsidRDefault="00C11C73" w:rsidP="00176884">
      <w:pPr>
        <w:pStyle w:val="ListParagraph"/>
        <w:numPr>
          <w:ilvl w:val="0"/>
          <w:numId w:val="11"/>
        </w:numPr>
      </w:pPr>
      <w:r w:rsidRPr="009469B7">
        <w:t>Purchase of images, fonts</w:t>
      </w:r>
    </w:p>
    <w:p w14:paraId="3D719FBA" w14:textId="77777777" w:rsidR="00C11C73" w:rsidRPr="009469B7" w:rsidRDefault="00C11C73" w:rsidP="00176884">
      <w:pPr>
        <w:pStyle w:val="ListParagraph"/>
        <w:numPr>
          <w:ilvl w:val="0"/>
          <w:numId w:val="11"/>
        </w:numPr>
      </w:pPr>
      <w:r w:rsidRPr="009469B7">
        <w:t>Any langua</w:t>
      </w:r>
      <w:r>
        <w:t>ge other than English</w:t>
      </w:r>
    </w:p>
    <w:p w14:paraId="4B098879" w14:textId="77777777" w:rsidR="00C11C73" w:rsidRDefault="00C11C73" w:rsidP="00176884">
      <w:pPr>
        <w:pStyle w:val="ListParagraph"/>
        <w:numPr>
          <w:ilvl w:val="0"/>
          <w:numId w:val="11"/>
        </w:numPr>
      </w:pPr>
      <w:r w:rsidRPr="009469B7">
        <w:t>Database migration</w:t>
      </w:r>
    </w:p>
    <w:p w14:paraId="47C564FF" w14:textId="77777777" w:rsidR="00C11C73" w:rsidRDefault="00C11C73" w:rsidP="00176884">
      <w:pPr>
        <w:pStyle w:val="ListParagraph"/>
        <w:numPr>
          <w:ilvl w:val="0"/>
          <w:numId w:val="11"/>
        </w:numPr>
      </w:pPr>
      <w:r w:rsidRPr="009469B7">
        <w:t>Content writing</w:t>
      </w:r>
      <w:r>
        <w:t xml:space="preserve"> / </w:t>
      </w:r>
      <w:r w:rsidRPr="009469B7">
        <w:t>proof reading</w:t>
      </w:r>
      <w:r>
        <w:t xml:space="preserve"> / </w:t>
      </w:r>
      <w:r w:rsidRPr="009469B7">
        <w:t>Data Replication</w:t>
      </w:r>
      <w:r>
        <w:t xml:space="preserve"> / </w:t>
      </w:r>
      <w:r w:rsidRPr="009469B7">
        <w:t>Manual data entry</w:t>
      </w:r>
    </w:p>
    <w:p w14:paraId="7AC058B5" w14:textId="77777777" w:rsidR="00C11C73" w:rsidRDefault="00C11C73" w:rsidP="00176884">
      <w:pPr>
        <w:pStyle w:val="ListParagraph"/>
        <w:numPr>
          <w:ilvl w:val="0"/>
          <w:numId w:val="11"/>
        </w:numPr>
      </w:pPr>
      <w:r w:rsidRPr="009469B7">
        <w:t>Content or image procurement or uploading or editing</w:t>
      </w:r>
    </w:p>
    <w:p w14:paraId="4018224C" w14:textId="77777777" w:rsidR="00C11C73" w:rsidRDefault="00C11C73" w:rsidP="00176884">
      <w:pPr>
        <w:pStyle w:val="ListParagraph"/>
        <w:numPr>
          <w:ilvl w:val="0"/>
          <w:numId w:val="11"/>
        </w:numPr>
      </w:pPr>
      <w:r>
        <w:t>Audit Trail</w:t>
      </w:r>
    </w:p>
    <w:p w14:paraId="78E891E7" w14:textId="77777777" w:rsidR="00C11C73" w:rsidRPr="009469B7" w:rsidRDefault="00C11C73" w:rsidP="00176884">
      <w:pPr>
        <w:pStyle w:val="ListParagraph"/>
        <w:numPr>
          <w:ilvl w:val="0"/>
          <w:numId w:val="11"/>
        </w:numPr>
      </w:pPr>
      <w:r w:rsidRPr="009469B7">
        <w:t>Adding new features to the application other than mentioned in the functional specifications. Such requests will be handled via change management. For Change management details, please refer section titled “Change Management” in the Proposal.</w:t>
      </w:r>
    </w:p>
    <w:p w14:paraId="0D323206" w14:textId="77777777" w:rsidR="00C11C73" w:rsidRPr="009469B7" w:rsidRDefault="00C11C73" w:rsidP="00176884">
      <w:pPr>
        <w:pStyle w:val="ListParagraph"/>
        <w:numPr>
          <w:ilvl w:val="0"/>
          <w:numId w:val="11"/>
        </w:numPr>
      </w:pPr>
      <w:r w:rsidRPr="009469B7">
        <w:t xml:space="preserve">Annual Maintenance Contract (Bug </w:t>
      </w:r>
      <w:r>
        <w:t>fixing, debugging, enhancements)</w:t>
      </w:r>
      <w:r w:rsidRPr="009469B7">
        <w:t xml:space="preserve"> – Please refer section titled “</w:t>
      </w:r>
      <w:r>
        <w:t>Maintenance and Support</w:t>
      </w:r>
      <w:r w:rsidRPr="009469B7">
        <w:t>”.</w:t>
      </w:r>
    </w:p>
    <w:p w14:paraId="59B5C142" w14:textId="77777777" w:rsidR="00C11C73" w:rsidRDefault="00C11C73" w:rsidP="00176884">
      <w:pPr>
        <w:pStyle w:val="ListParagraph"/>
        <w:numPr>
          <w:ilvl w:val="0"/>
          <w:numId w:val="11"/>
        </w:numPr>
      </w:pPr>
      <w:r w:rsidRPr="009469B7">
        <w:t>Hosting Infrastructure and Maintenance</w:t>
      </w:r>
    </w:p>
    <w:p w14:paraId="2CC3D9D8" w14:textId="77777777" w:rsidR="00C11C73" w:rsidRDefault="00C11C73" w:rsidP="00176884">
      <w:pPr>
        <w:pStyle w:val="ListParagraph"/>
        <w:numPr>
          <w:ilvl w:val="0"/>
          <w:numId w:val="11"/>
        </w:numPr>
      </w:pPr>
      <w:r w:rsidRPr="004150E9">
        <w:t xml:space="preserve">Application Deployment </w:t>
      </w:r>
      <w:r w:rsidR="008F5D8F">
        <w:t>on the server</w:t>
      </w:r>
      <w:r w:rsidRPr="004150E9">
        <w:t>/ Physical deployment onsite / installation of the application in devices and Physical connection, installation of system</w:t>
      </w:r>
    </w:p>
    <w:p w14:paraId="7088F747" w14:textId="77777777" w:rsidR="008F5D8F" w:rsidRDefault="008F5D8F" w:rsidP="00921C8D">
      <w:pPr>
        <w:pStyle w:val="ListParagraph"/>
        <w:numPr>
          <w:ilvl w:val="0"/>
          <w:numId w:val="11"/>
        </w:numPr>
      </w:pPr>
      <w:r>
        <w:t xml:space="preserve">Deployment of the mobile app on the </w:t>
      </w:r>
      <w:r w:rsidR="00921C8D">
        <w:t>Apple Store.</w:t>
      </w:r>
    </w:p>
    <w:p w14:paraId="51834764" w14:textId="77777777" w:rsidR="00C11C73" w:rsidRDefault="00C11C73" w:rsidP="00176884">
      <w:pPr>
        <w:pStyle w:val="ListParagraph"/>
        <w:numPr>
          <w:ilvl w:val="0"/>
          <w:numId w:val="11"/>
        </w:numPr>
      </w:pPr>
      <w:r w:rsidRPr="009469B7">
        <w:t>Integration with third-party, if any, other than mentioned in the functional specifications</w:t>
      </w:r>
    </w:p>
    <w:p w14:paraId="3456B70C" w14:textId="77777777" w:rsidR="00C11C73" w:rsidRDefault="00C11C73" w:rsidP="00176884">
      <w:pPr>
        <w:pStyle w:val="ListParagraph"/>
        <w:numPr>
          <w:ilvl w:val="0"/>
          <w:numId w:val="11"/>
        </w:numPr>
      </w:pPr>
      <w:r w:rsidRPr="009469B7">
        <w:t>Hardware Integrations / procurement and purchase</w:t>
      </w:r>
    </w:p>
    <w:p w14:paraId="7DB91A87" w14:textId="77777777" w:rsidR="00C11C73" w:rsidRDefault="00C11C73" w:rsidP="00176884">
      <w:pPr>
        <w:pStyle w:val="ListParagraph"/>
        <w:numPr>
          <w:ilvl w:val="0"/>
          <w:numId w:val="11"/>
        </w:numPr>
      </w:pPr>
      <w:r w:rsidRPr="004150E9">
        <w:t>SSL Purchase and installation, if any</w:t>
      </w:r>
    </w:p>
    <w:p w14:paraId="413B9EB6" w14:textId="77777777" w:rsidR="00C11C73" w:rsidRPr="009469B7" w:rsidRDefault="00C11C73" w:rsidP="00176884">
      <w:pPr>
        <w:pStyle w:val="ListParagraph"/>
        <w:numPr>
          <w:ilvl w:val="0"/>
          <w:numId w:val="11"/>
        </w:numPr>
      </w:pPr>
      <w:r w:rsidRPr="004150E9">
        <w:t>Plugin purchases, if any</w:t>
      </w:r>
    </w:p>
    <w:p w14:paraId="274474B9" w14:textId="77777777" w:rsidR="00C11C73" w:rsidRPr="009469B7" w:rsidRDefault="00C11C73" w:rsidP="00176884">
      <w:pPr>
        <w:pStyle w:val="ListParagraph"/>
        <w:numPr>
          <w:ilvl w:val="0"/>
          <w:numId w:val="11"/>
        </w:numPr>
      </w:pPr>
      <w:r w:rsidRPr="009469B7">
        <w:t>Backup</w:t>
      </w:r>
      <w:r>
        <w:t xml:space="preserve"> solution and Disaster recovery</w:t>
      </w:r>
    </w:p>
    <w:p w14:paraId="083EB76D" w14:textId="77777777" w:rsidR="00C11C73" w:rsidRPr="009469B7" w:rsidRDefault="00C11C73" w:rsidP="00176884">
      <w:pPr>
        <w:pStyle w:val="ListParagraph"/>
        <w:numPr>
          <w:ilvl w:val="0"/>
          <w:numId w:val="11"/>
        </w:numPr>
      </w:pPr>
      <w:r w:rsidRPr="009469B7">
        <w:t>OS other t</w:t>
      </w:r>
      <w:r>
        <w:t>han mentioned in the Hardware Interface</w:t>
      </w:r>
    </w:p>
    <w:p w14:paraId="690F7862" w14:textId="77777777" w:rsidR="00C11C73" w:rsidRDefault="00C11C73" w:rsidP="00176884">
      <w:pPr>
        <w:pStyle w:val="ListParagraph"/>
        <w:numPr>
          <w:ilvl w:val="0"/>
          <w:numId w:val="11"/>
        </w:numPr>
      </w:pPr>
      <w:r w:rsidRPr="004150E9">
        <w:t>Relevant / related software libraries</w:t>
      </w:r>
    </w:p>
    <w:p w14:paraId="118A32C1" w14:textId="77777777" w:rsidR="00C9217A" w:rsidRDefault="00C9217A" w:rsidP="00C9217A">
      <w:pPr>
        <w:pStyle w:val="ListParagraph"/>
        <w:numPr>
          <w:ilvl w:val="0"/>
          <w:numId w:val="11"/>
        </w:numPr>
        <w:rPr>
          <w:highlight w:val="yellow"/>
        </w:rPr>
      </w:pPr>
      <w:r w:rsidRPr="00C9217A">
        <w:rPr>
          <w:highlight w:val="yellow"/>
        </w:rPr>
        <w:t>Migration of the data from the curre</w:t>
      </w:r>
      <w:r w:rsidR="009C4731">
        <w:rPr>
          <w:highlight w:val="yellow"/>
        </w:rPr>
        <w:t>nt solution to the new solution</w:t>
      </w:r>
    </w:p>
    <w:p w14:paraId="7DC9BFD8" w14:textId="77777777" w:rsidR="009E21A4" w:rsidRDefault="009E21A4" w:rsidP="009E21A4">
      <w:pPr>
        <w:pStyle w:val="ListParagraph"/>
        <w:numPr>
          <w:ilvl w:val="0"/>
          <w:numId w:val="11"/>
        </w:numPr>
        <w:rPr>
          <w:highlight w:val="yellow"/>
        </w:rPr>
      </w:pPr>
      <w:r w:rsidRPr="009E21A4">
        <w:rPr>
          <w:highlight w:val="yellow"/>
        </w:rPr>
        <w:t>Reputation Management system</w:t>
      </w:r>
    </w:p>
    <w:p w14:paraId="3FD1C857" w14:textId="77777777" w:rsidR="002E2351" w:rsidRDefault="00BF7C68" w:rsidP="009E21A4">
      <w:pPr>
        <w:pStyle w:val="ListParagraph"/>
        <w:numPr>
          <w:ilvl w:val="0"/>
          <w:numId w:val="11"/>
        </w:numPr>
        <w:rPr>
          <w:highlight w:val="yellow"/>
        </w:rPr>
      </w:pPr>
      <w:r>
        <w:rPr>
          <w:highlight w:val="yellow"/>
        </w:rPr>
        <w:t xml:space="preserve">The video conference </w:t>
      </w:r>
    </w:p>
    <w:p w14:paraId="6DFF89A5" w14:textId="77777777" w:rsidR="001F65DC" w:rsidRDefault="001F65DC" w:rsidP="009E21A4">
      <w:pPr>
        <w:pStyle w:val="ListParagraph"/>
        <w:numPr>
          <w:ilvl w:val="0"/>
          <w:numId w:val="11"/>
        </w:numPr>
        <w:rPr>
          <w:highlight w:val="yellow"/>
        </w:rPr>
      </w:pPr>
      <w:proofErr w:type="spellStart"/>
      <w:r>
        <w:rPr>
          <w:highlight w:val="yellow"/>
        </w:rPr>
        <w:t>Zajel</w:t>
      </w:r>
      <w:proofErr w:type="spellEnd"/>
      <w:r>
        <w:rPr>
          <w:highlight w:val="yellow"/>
        </w:rPr>
        <w:t xml:space="preserve"> Integration</w:t>
      </w:r>
    </w:p>
    <w:p w14:paraId="7F506930" w14:textId="77777777" w:rsidR="00AE573D" w:rsidRPr="006257AD" w:rsidRDefault="00AE573D" w:rsidP="00AE573D">
      <w:pPr>
        <w:pStyle w:val="ListParagraph"/>
        <w:numPr>
          <w:ilvl w:val="0"/>
          <w:numId w:val="11"/>
        </w:numPr>
        <w:rPr>
          <w:highlight w:val="yellow"/>
        </w:rPr>
      </w:pPr>
      <w:r w:rsidRPr="006257AD">
        <w:rPr>
          <w:highlight w:val="yellow"/>
        </w:rPr>
        <w:t>GEI Score Report is out of scope</w:t>
      </w:r>
    </w:p>
    <w:p w14:paraId="4AE04628" w14:textId="77777777" w:rsidR="00AE573D" w:rsidRPr="006257AD" w:rsidRDefault="00AE573D" w:rsidP="00AE573D">
      <w:pPr>
        <w:pStyle w:val="ListParagraph"/>
        <w:numPr>
          <w:ilvl w:val="0"/>
          <w:numId w:val="11"/>
        </w:numPr>
        <w:rPr>
          <w:highlight w:val="yellow"/>
        </w:rPr>
      </w:pPr>
      <w:r w:rsidRPr="006257AD">
        <w:rPr>
          <w:highlight w:val="yellow"/>
        </w:rPr>
        <w:t>Video Conferencing, Video File storage, retrieval or views</w:t>
      </w:r>
    </w:p>
    <w:p w14:paraId="18F03FC7" w14:textId="77777777" w:rsidR="003044E7" w:rsidRPr="00077EC6" w:rsidRDefault="003044E7" w:rsidP="003044E7">
      <w:pPr>
        <w:pStyle w:val="Heading1"/>
      </w:pPr>
      <w:bookmarkStart w:id="56" w:name="_Toc514867292"/>
      <w:bookmarkStart w:id="57" w:name="_Toc475028023"/>
      <w:r w:rsidRPr="00077EC6">
        <w:lastRenderedPageBreak/>
        <w:t>Technology Solution</w:t>
      </w:r>
      <w:bookmarkStart w:id="58" w:name="_Toc442189170"/>
      <w:bookmarkEnd w:id="56"/>
    </w:p>
    <w:p w14:paraId="53CB8790" w14:textId="77777777" w:rsidR="00C9217A" w:rsidRPr="002D5F08" w:rsidRDefault="00C9217A" w:rsidP="00C9217A">
      <w:pPr>
        <w:pStyle w:val="Heading2"/>
      </w:pPr>
      <w:bookmarkStart w:id="59" w:name="_Toc515699425"/>
      <w:r>
        <w:t>Proposed System E</w:t>
      </w:r>
      <w:r w:rsidRPr="002D5F08">
        <w:t>nvironment</w:t>
      </w:r>
      <w:bookmarkEnd w:id="59"/>
    </w:p>
    <w:p w14:paraId="421C8A16" w14:textId="77777777" w:rsidR="00C9217A" w:rsidRDefault="00C9217A" w:rsidP="00C9217A">
      <w:pPr>
        <w:spacing w:after="160" w:line="259" w:lineRule="auto"/>
        <w:jc w:val="left"/>
      </w:pPr>
      <w:r>
        <w:rPr>
          <w:noProof/>
        </w:rPr>
        <w:drawing>
          <wp:anchor distT="0" distB="0" distL="114300" distR="114300" simplePos="0" relativeHeight="251760640" behindDoc="0" locked="0" layoutInCell="1" allowOverlap="1" wp14:anchorId="46951420" wp14:editId="143FE5E5">
            <wp:simplePos x="0" y="0"/>
            <wp:positionH relativeFrom="margin">
              <wp:posOffset>426720</wp:posOffset>
            </wp:positionH>
            <wp:positionV relativeFrom="paragraph">
              <wp:posOffset>258445</wp:posOffset>
            </wp:positionV>
            <wp:extent cx="5305425" cy="4902200"/>
            <wp:effectExtent l="0" t="0" r="0" b="0"/>
            <wp:wrapThrough wrapText="bothSides">
              <wp:wrapPolygon edited="0">
                <wp:start x="3490" y="336"/>
                <wp:lineTo x="2870" y="588"/>
                <wp:lineTo x="1318" y="1595"/>
                <wp:lineTo x="1318" y="1931"/>
                <wp:lineTo x="698" y="3190"/>
                <wp:lineTo x="698" y="4533"/>
                <wp:lineTo x="1086" y="5876"/>
                <wp:lineTo x="2327" y="7219"/>
                <wp:lineTo x="2404" y="7387"/>
                <wp:lineTo x="7833" y="8562"/>
                <wp:lineTo x="8454" y="8562"/>
                <wp:lineTo x="8531" y="9905"/>
                <wp:lineTo x="4033" y="9989"/>
                <wp:lineTo x="1474" y="10492"/>
                <wp:lineTo x="1474" y="11248"/>
                <wp:lineTo x="543" y="12591"/>
                <wp:lineTo x="155" y="13934"/>
                <wp:lineTo x="155" y="15277"/>
                <wp:lineTo x="620" y="16620"/>
                <wp:lineTo x="1474" y="17963"/>
                <wp:lineTo x="1551" y="18886"/>
                <wp:lineTo x="5817" y="19306"/>
                <wp:lineTo x="14736" y="19474"/>
                <wp:lineTo x="15899" y="20649"/>
                <wp:lineTo x="16985" y="21068"/>
                <wp:lineTo x="17218" y="21236"/>
                <wp:lineTo x="18304" y="21236"/>
                <wp:lineTo x="18459" y="21068"/>
                <wp:lineTo x="19467" y="20733"/>
                <wp:lineTo x="20786" y="19306"/>
                <wp:lineTo x="21173" y="17963"/>
                <wp:lineTo x="21173" y="16620"/>
                <wp:lineTo x="20708" y="15696"/>
                <wp:lineTo x="20553" y="15025"/>
                <wp:lineTo x="18924" y="14018"/>
                <wp:lineTo x="18304" y="13934"/>
                <wp:lineTo x="16675" y="12591"/>
                <wp:lineTo x="17606" y="11248"/>
                <wp:lineTo x="18304" y="9905"/>
                <wp:lineTo x="18769" y="8562"/>
                <wp:lineTo x="18769" y="7219"/>
                <wp:lineTo x="18459" y="5876"/>
                <wp:lineTo x="17838" y="4533"/>
                <wp:lineTo x="16830" y="3441"/>
                <wp:lineTo x="16520" y="3190"/>
                <wp:lineTo x="16597" y="2602"/>
                <wp:lineTo x="13650" y="2182"/>
                <wp:lineTo x="6903" y="1595"/>
                <wp:lineTo x="5429" y="672"/>
                <wp:lineTo x="4731" y="336"/>
                <wp:lineTo x="3490" y="336"/>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pt12.png"/>
                    <pic:cNvPicPr/>
                  </pic:nvPicPr>
                  <pic:blipFill>
                    <a:blip r:embed="rId46">
                      <a:extLst>
                        <a:ext uri="{28A0092B-C50C-407E-A947-70E740481C1C}">
                          <a14:useLocalDpi xmlns:a14="http://schemas.microsoft.com/office/drawing/2010/main" val="0"/>
                        </a:ext>
                      </a:extLst>
                    </a:blip>
                    <a:stretch>
                      <a:fillRect/>
                    </a:stretch>
                  </pic:blipFill>
                  <pic:spPr>
                    <a:xfrm>
                      <a:off x="0" y="0"/>
                      <a:ext cx="5305425" cy="4902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7360C839" wp14:editId="72632DA6">
                <wp:simplePos x="0" y="0"/>
                <wp:positionH relativeFrom="column">
                  <wp:posOffset>628650</wp:posOffset>
                </wp:positionH>
                <wp:positionV relativeFrom="paragraph">
                  <wp:posOffset>3376930</wp:posOffset>
                </wp:positionV>
                <wp:extent cx="1571625" cy="80962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7162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FCEBE" w14:textId="77777777" w:rsidR="004E38BA" w:rsidRDefault="004E38BA" w:rsidP="00C9217A">
                            <w:pPr>
                              <w:pStyle w:val="NoSpacing"/>
                              <w:jc w:val="center"/>
                              <w:rPr>
                                <w:color w:val="FFFFFF" w:themeColor="background1"/>
                                <w:sz w:val="20"/>
                              </w:rPr>
                            </w:pPr>
                          </w:p>
                          <w:p w14:paraId="43BB239E" w14:textId="77777777" w:rsidR="004E38BA" w:rsidRPr="0068585D" w:rsidRDefault="004E38BA" w:rsidP="00C9217A">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0C839" id="Text Box 40" o:spid="_x0000_s1077" type="#_x0000_t202" style="position:absolute;margin-left:49.5pt;margin-top:265.9pt;width:123.75pt;height:63.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" filled="f" stroked="f" strokeweight=".5pt">
                <v:textbox>
                  <w:txbxContent>
                    <w:p w14:paraId="4F4FCEBE" w14:textId="77777777" w:rsidR="004E38BA" w:rsidRDefault="004E38BA" w:rsidP="00C9217A">
                      <w:pPr>
                        <w:pStyle w:val="NoSpacing"/>
                        <w:jc w:val="center"/>
                        <w:rPr>
                          <w:color w:val="FFFFFF" w:themeColor="background1"/>
                          <w:sz w:val="20"/>
                        </w:rPr>
                      </w:pPr>
                    </w:p>
                    <w:p w14:paraId="43BB239E" w14:textId="77777777" w:rsidR="004E38BA" w:rsidRPr="0068585D" w:rsidRDefault="004E38BA" w:rsidP="00C9217A">
                      <w:pPr>
                        <w:pStyle w:val="NoSpacing"/>
                        <w:jc w:val="center"/>
                        <w:rPr>
                          <w:color w:val="FFFFFF" w:themeColor="background1"/>
                          <w:sz w:val="20"/>
                        </w:rPr>
                      </w:pPr>
                      <w:r>
                        <w:rPr>
                          <w:color w:val="FFFFFF" w:themeColor="background1"/>
                          <w:sz w:val="20"/>
                        </w:rPr>
                        <w:t>IIS.Net 4.5</w:t>
                      </w:r>
                      <w:r>
                        <w:rPr>
                          <w:color w:val="FFFFFF" w:themeColor="background1"/>
                          <w:sz w:val="20"/>
                        </w:rPr>
                        <w:br/>
                        <w:t>MSSQL</w:t>
                      </w:r>
                    </w:p>
                  </w:txbxContent>
                </v:textbox>
              </v:shape>
            </w:pict>
          </mc:Fallback>
        </mc:AlternateContent>
      </w:r>
      <w:r>
        <w:rPr>
          <w:noProof/>
        </w:rPr>
        <mc:AlternateContent>
          <mc:Choice Requires="wps">
            <w:drawing>
              <wp:anchor distT="0" distB="0" distL="114300" distR="114300" simplePos="0" relativeHeight="251761664" behindDoc="0" locked="0" layoutInCell="1" allowOverlap="1" wp14:anchorId="645826AB" wp14:editId="61DB20A1">
                <wp:simplePos x="0" y="0"/>
                <wp:positionH relativeFrom="column">
                  <wp:posOffset>704850</wp:posOffset>
                </wp:positionH>
                <wp:positionV relativeFrom="paragraph">
                  <wp:posOffset>976630</wp:posOffset>
                </wp:positionV>
                <wp:extent cx="1323975" cy="58102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323975" cy="581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94D70C" w14:textId="77777777" w:rsidR="004E38BA" w:rsidRPr="0068585D" w:rsidRDefault="004E38BA" w:rsidP="00C9217A">
                            <w:pPr>
                              <w:pStyle w:val="NoSpacing"/>
                              <w:jc w:val="center"/>
                              <w:rPr>
                                <w:color w:val="FFFFFF" w:themeColor="background1"/>
                                <w:sz w:val="20"/>
                              </w:rPr>
                            </w:pPr>
                            <w:r>
                              <w:rPr>
                                <w:color w:val="FFFFFF" w:themeColor="background1"/>
                                <w:sz w:val="20"/>
                              </w:rPr>
                              <w:t>MVC / C# / XCODE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26AB" id="Text Box 39" o:spid="_x0000_s1078" type="#_x0000_t202" style="position:absolute;margin-left:55.5pt;margin-top:76.9pt;width:104.25pt;height:4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" filled="f" stroked="f" strokeweight=".5pt">
                <v:textbox>
                  <w:txbxContent>
                    <w:p w14:paraId="5794D70C" w14:textId="77777777" w:rsidR="004E38BA" w:rsidRPr="0068585D" w:rsidRDefault="004E38BA" w:rsidP="00C9217A">
                      <w:pPr>
                        <w:pStyle w:val="NoSpacing"/>
                        <w:jc w:val="center"/>
                        <w:rPr>
                          <w:color w:val="FFFFFF" w:themeColor="background1"/>
                          <w:sz w:val="20"/>
                        </w:rPr>
                      </w:pPr>
                      <w:r>
                        <w:rPr>
                          <w:color w:val="FFFFFF" w:themeColor="background1"/>
                          <w:sz w:val="20"/>
                        </w:rPr>
                        <w:t>MVC / C# / XCODE</w:t>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65F81371" wp14:editId="2E7FACE9">
                <wp:simplePos x="0" y="0"/>
                <wp:positionH relativeFrom="column">
                  <wp:posOffset>3895725</wp:posOffset>
                </wp:positionH>
                <wp:positionV relativeFrom="paragraph">
                  <wp:posOffset>4272280</wp:posOffset>
                </wp:positionV>
                <wp:extent cx="1476375" cy="2857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476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B9922B" w14:textId="77777777" w:rsidR="004E38BA" w:rsidRPr="0068585D" w:rsidRDefault="004E38BA" w:rsidP="00C9217A">
                            <w:pPr>
                              <w:pStyle w:val="NoSpacing"/>
                              <w:jc w:val="center"/>
                              <w:rPr>
                                <w:color w:val="FFFFFF" w:themeColor="background1"/>
                                <w:sz w:val="20"/>
                              </w:rPr>
                            </w:pPr>
                            <w:r>
                              <w:rPr>
                                <w:color w:val="FFFFFF" w:themeColor="background1"/>
                                <w:sz w:val="20"/>
                              </w:rPr>
                              <w:t>HTML / CSS3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81371" id="Text Box 41" o:spid="_x0000_s1079" type="#_x0000_t202" style="position:absolute;margin-left:306.75pt;margin-top:336.4pt;width:116.2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" filled="f" stroked="f" strokeweight=".5pt">
                <v:textbox>
                  <w:txbxContent>
                    <w:p w14:paraId="2BB9922B" w14:textId="77777777" w:rsidR="004E38BA" w:rsidRPr="0068585D" w:rsidRDefault="004E38BA" w:rsidP="00C9217A">
                      <w:pPr>
                        <w:pStyle w:val="NoSpacing"/>
                        <w:jc w:val="center"/>
                        <w:rPr>
                          <w:color w:val="FFFFFF" w:themeColor="background1"/>
                          <w:sz w:val="20"/>
                        </w:rPr>
                      </w:pPr>
                      <w:r>
                        <w:rPr>
                          <w:color w:val="FFFFFF" w:themeColor="background1"/>
                          <w:sz w:val="20"/>
                        </w:rPr>
                        <w:t>HTML / CSS3</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466CCDBF" wp14:editId="73193A1D">
                <wp:simplePos x="0" y="0"/>
                <wp:positionH relativeFrom="column">
                  <wp:posOffset>124287</wp:posOffset>
                </wp:positionH>
                <wp:positionV relativeFrom="paragraph">
                  <wp:posOffset>2783090</wp:posOffset>
                </wp:positionV>
                <wp:extent cx="1276350" cy="56197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276350" cy="5619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BE5B39" w14:textId="77777777" w:rsidR="004E38BA" w:rsidRPr="00BD66ED" w:rsidRDefault="004E38BA" w:rsidP="00C9217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7DBE4948" w14:textId="77777777" w:rsidR="004E38BA" w:rsidRPr="00390E11" w:rsidRDefault="004E38BA" w:rsidP="00C9217A">
                            <w:pPr>
                              <w:spacing w:line="240" w:lineRule="auto"/>
                              <w:jc w:val="center"/>
                              <w:rPr>
                                <w:color w:val="FFFFFF" w:themeColor="background1"/>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CCDBF" id="Text Box 50" o:spid="_x0000_s1080" type="#_x0000_t202" style="position:absolute;margin-left:9.8pt;margin-top:219.15pt;width:100.5pt;height:4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" filled="f" stroked="f" strokeweight=".5pt">
                <v:textbox>
                  <w:txbxContent>
                    <w:p w14:paraId="0CBE5B39" w14:textId="77777777" w:rsidR="004E38BA" w:rsidRPr="00BD66ED" w:rsidRDefault="004E38BA" w:rsidP="00C9217A">
                      <w:pPr>
                        <w:spacing w:line="240" w:lineRule="auto"/>
                        <w:jc w:val="center"/>
                        <w:rPr>
                          <w:b/>
                          <w:color w:val="FFFFFF" w:themeColor="background1"/>
                          <w:sz w:val="18"/>
                        </w:rPr>
                      </w:pPr>
                      <w:r w:rsidRPr="00BD66ED">
                        <w:rPr>
                          <w:b/>
                          <w:color w:val="FFFFFF" w:themeColor="background1"/>
                          <w:sz w:val="18"/>
                        </w:rPr>
                        <w:t>MS SQL2012</w:t>
                      </w:r>
                      <w:r w:rsidRPr="00BD66ED">
                        <w:rPr>
                          <w:b/>
                          <w:color w:val="FFFFFF" w:themeColor="background1"/>
                          <w:sz w:val="18"/>
                        </w:rPr>
                        <w:br/>
                        <w:t>Windows 8/10</w:t>
                      </w:r>
                      <w:r w:rsidRPr="00BD66ED">
                        <w:rPr>
                          <w:b/>
                          <w:color w:val="FFFFFF" w:themeColor="background1"/>
                          <w:sz w:val="18"/>
                        </w:rPr>
                        <w:br/>
                        <w:t>Web Services</w:t>
                      </w:r>
                    </w:p>
                    <w:p w14:paraId="7DBE4948" w14:textId="77777777" w:rsidR="004E38BA" w:rsidRPr="00390E11" w:rsidRDefault="004E38BA" w:rsidP="00C9217A">
                      <w:pPr>
                        <w:spacing w:line="240" w:lineRule="auto"/>
                        <w:jc w:val="center"/>
                        <w:rPr>
                          <w:color w:val="FFFFFF" w:themeColor="background1"/>
                          <w:sz w:val="18"/>
                        </w:rPr>
                      </w:pPr>
                    </w:p>
                  </w:txbxContent>
                </v:textbox>
              </v:shape>
            </w:pict>
          </mc:Fallback>
        </mc:AlternateContent>
      </w:r>
      <w:r>
        <w:br w:type="page"/>
      </w:r>
    </w:p>
    <w:p w14:paraId="5BEA419C" w14:textId="77777777" w:rsidR="00C9217A" w:rsidRPr="002D5F08" w:rsidRDefault="00C9217A" w:rsidP="00C9217A">
      <w:pPr>
        <w:pStyle w:val="Heading2"/>
      </w:pPr>
      <w:bookmarkStart w:id="60" w:name="_Toc515699426"/>
      <w:r w:rsidRPr="002D5F08">
        <w:lastRenderedPageBreak/>
        <w:t xml:space="preserve">Technical </w:t>
      </w:r>
      <w:r>
        <w:t>Configurations</w:t>
      </w:r>
      <w:bookmarkEnd w:id="60"/>
      <w:r>
        <w:t xml:space="preserve"> </w:t>
      </w:r>
    </w:p>
    <w:p w14:paraId="44E3F2C9" w14:textId="77777777" w:rsidR="00C9217A" w:rsidRDefault="00C9217A" w:rsidP="00C9217A">
      <w:pPr>
        <w:pStyle w:val="Heading3"/>
        <w:spacing w:before="0" w:after="0"/>
      </w:pPr>
      <w:bookmarkStart w:id="61" w:name="_Toc515699427"/>
      <w:r>
        <w:t>Development Tools</w:t>
      </w:r>
      <w:bookmarkEnd w:id="61"/>
    </w:p>
    <w:p w14:paraId="77E5DF2F" w14:textId="77777777" w:rsidR="00C9217A" w:rsidRDefault="00C9217A" w:rsidP="00C9217A">
      <w:pPr>
        <w:pStyle w:val="ListParagraph"/>
        <w:numPr>
          <w:ilvl w:val="0"/>
          <w:numId w:val="8"/>
        </w:numPr>
      </w:pPr>
      <w:r>
        <w:t xml:space="preserve">Visual Studio, MVC, C#, XCODE, Objective C </w:t>
      </w:r>
    </w:p>
    <w:p w14:paraId="48B009EE" w14:textId="77777777" w:rsidR="00C9217A" w:rsidRDefault="00C9217A" w:rsidP="00C9217A">
      <w:pPr>
        <w:pStyle w:val="ListParagraph"/>
        <w:numPr>
          <w:ilvl w:val="0"/>
          <w:numId w:val="8"/>
        </w:numPr>
      </w:pPr>
      <w:r>
        <w:t>MSSQL</w:t>
      </w:r>
    </w:p>
    <w:p w14:paraId="2479D30B" w14:textId="77777777" w:rsidR="00C9217A" w:rsidRDefault="00C9217A" w:rsidP="00C9217A">
      <w:pPr>
        <w:pStyle w:val="ListParagraph"/>
        <w:numPr>
          <w:ilvl w:val="0"/>
          <w:numId w:val="8"/>
        </w:numPr>
      </w:pPr>
      <w:r>
        <w:t>HTML / CSS 3</w:t>
      </w:r>
    </w:p>
    <w:p w14:paraId="70A20FD4" w14:textId="77777777" w:rsidR="00C9217A" w:rsidRDefault="00C9217A" w:rsidP="00C9217A">
      <w:pPr>
        <w:pStyle w:val="ListParagraph"/>
        <w:numPr>
          <w:ilvl w:val="0"/>
          <w:numId w:val="8"/>
        </w:numPr>
      </w:pPr>
      <w:r>
        <w:t>Ajax, JavaScript, JQuery</w:t>
      </w:r>
    </w:p>
    <w:p w14:paraId="1446391F" w14:textId="77777777" w:rsidR="00C9217A" w:rsidRDefault="00C9217A" w:rsidP="00C9217A">
      <w:pPr>
        <w:pStyle w:val="ListParagraph"/>
      </w:pPr>
    </w:p>
    <w:p w14:paraId="650A0C89" w14:textId="77777777" w:rsidR="00C9217A" w:rsidRDefault="00C9217A" w:rsidP="00C9217A">
      <w:pPr>
        <w:pStyle w:val="Heading3"/>
        <w:spacing w:before="0" w:after="0"/>
      </w:pPr>
      <w:bookmarkStart w:id="62" w:name="_Toc479367345"/>
      <w:bookmarkStart w:id="63" w:name="_Toc515699428"/>
      <w:r>
        <w:t>Recommended Web Hosting Package</w:t>
      </w:r>
      <w:bookmarkEnd w:id="62"/>
      <w:bookmarkEnd w:id="63"/>
    </w:p>
    <w:p w14:paraId="4D8FDF67" w14:textId="77777777" w:rsidR="00C9217A" w:rsidRDefault="00C9217A" w:rsidP="006B2533">
      <w:pPr>
        <w:pStyle w:val="ListParagraph"/>
        <w:numPr>
          <w:ilvl w:val="0"/>
          <w:numId w:val="38"/>
        </w:numPr>
      </w:pPr>
      <w:r>
        <w:t>Medium CPU power – single to dual CPU</w:t>
      </w:r>
    </w:p>
    <w:p w14:paraId="237A4105" w14:textId="77777777" w:rsidR="00C9217A" w:rsidRDefault="00C9217A" w:rsidP="006B2533">
      <w:pPr>
        <w:pStyle w:val="ListParagraph"/>
        <w:numPr>
          <w:ilvl w:val="0"/>
          <w:numId w:val="38"/>
        </w:numPr>
      </w:pPr>
      <w:r>
        <w:t>Single Domain</w:t>
      </w:r>
    </w:p>
    <w:p w14:paraId="241D250D" w14:textId="77777777" w:rsidR="00C9217A" w:rsidRDefault="00C9217A" w:rsidP="006B2533">
      <w:pPr>
        <w:pStyle w:val="ListParagraph"/>
        <w:numPr>
          <w:ilvl w:val="0"/>
          <w:numId w:val="38"/>
        </w:numPr>
      </w:pPr>
      <w:r>
        <w:t>Windows Sever 2012R2 Data Center</w:t>
      </w:r>
    </w:p>
    <w:p w14:paraId="0D231B19" w14:textId="77777777" w:rsidR="00C9217A" w:rsidRDefault="00C9217A" w:rsidP="006B2533">
      <w:pPr>
        <w:pStyle w:val="ListParagraph"/>
        <w:numPr>
          <w:ilvl w:val="0"/>
          <w:numId w:val="38"/>
        </w:numPr>
      </w:pPr>
      <w:r>
        <w:t>Disk Space: 5 GB</w:t>
      </w:r>
    </w:p>
    <w:p w14:paraId="16D34A7A" w14:textId="77777777" w:rsidR="00C9217A" w:rsidRDefault="00C9217A" w:rsidP="006B2533">
      <w:pPr>
        <w:pStyle w:val="ListParagraph"/>
        <w:numPr>
          <w:ilvl w:val="0"/>
          <w:numId w:val="38"/>
        </w:numPr>
      </w:pPr>
      <w:r>
        <w:t>Monthly Bandwidth: 10 GB</w:t>
      </w:r>
    </w:p>
    <w:p w14:paraId="42DCED3B" w14:textId="77777777" w:rsidR="00C9217A" w:rsidRDefault="00C9217A" w:rsidP="006B2533">
      <w:pPr>
        <w:pStyle w:val="ListParagraph"/>
        <w:numPr>
          <w:ilvl w:val="0"/>
          <w:numId w:val="38"/>
        </w:numPr>
      </w:pPr>
      <w:r>
        <w:t>Web site Server Software –  IIS 8.0</w:t>
      </w:r>
    </w:p>
    <w:p w14:paraId="3085D224" w14:textId="77777777" w:rsidR="00C9217A" w:rsidRDefault="00C9217A" w:rsidP="00C9217A">
      <w:pPr>
        <w:pStyle w:val="ListParagraph"/>
      </w:pPr>
    </w:p>
    <w:p w14:paraId="18DB8386" w14:textId="77777777" w:rsidR="00C9217A" w:rsidRDefault="00C9217A" w:rsidP="00C9217A">
      <w:pPr>
        <w:pStyle w:val="Heading3"/>
        <w:spacing w:before="0" w:after="0"/>
      </w:pPr>
      <w:bookmarkStart w:id="64" w:name="_Toc515699429"/>
      <w:r>
        <w:t>Browser Compatibility</w:t>
      </w:r>
      <w:bookmarkEnd w:id="64"/>
    </w:p>
    <w:p w14:paraId="38517A5B" w14:textId="77777777" w:rsidR="00C9217A" w:rsidRDefault="00C9217A" w:rsidP="00C9217A">
      <w:pPr>
        <w:pStyle w:val="ListParagraph"/>
        <w:numPr>
          <w:ilvl w:val="0"/>
          <w:numId w:val="9"/>
        </w:numPr>
      </w:pPr>
      <w:r>
        <w:t>Chrome version: 56</w:t>
      </w:r>
    </w:p>
    <w:p w14:paraId="28CFC442" w14:textId="77777777" w:rsidR="00C9217A" w:rsidRDefault="00C9217A" w:rsidP="00C9217A">
      <w:pPr>
        <w:pStyle w:val="ListParagraph"/>
        <w:numPr>
          <w:ilvl w:val="0"/>
          <w:numId w:val="9"/>
        </w:numPr>
      </w:pPr>
      <w:r>
        <w:t>Firefox version: 51</w:t>
      </w:r>
    </w:p>
    <w:p w14:paraId="45A8F197" w14:textId="77777777" w:rsidR="00C9217A" w:rsidRPr="006D6560" w:rsidRDefault="00C9217A" w:rsidP="00C9217A">
      <w:pPr>
        <w:pStyle w:val="ListParagraph"/>
        <w:numPr>
          <w:ilvl w:val="0"/>
          <w:numId w:val="9"/>
        </w:numPr>
      </w:pPr>
      <w:r>
        <w:t>Edge version: 39</w:t>
      </w:r>
    </w:p>
    <w:p w14:paraId="7D4910FB" w14:textId="77777777" w:rsidR="00C9217A" w:rsidRPr="00C9217A" w:rsidRDefault="00C9217A" w:rsidP="00C9217A"/>
    <w:p w14:paraId="771D794C" w14:textId="77777777" w:rsidR="00400DCA" w:rsidRDefault="00400DCA" w:rsidP="00400DCA">
      <w:pPr>
        <w:pStyle w:val="Heading3"/>
        <w:spacing w:after="0"/>
      </w:pPr>
      <w:bookmarkStart w:id="65" w:name="_Toc478899488"/>
      <w:bookmarkStart w:id="66" w:name="_Toc514867298"/>
      <w:bookmarkEnd w:id="58"/>
      <w:r>
        <w:t>Hardware Interface</w:t>
      </w:r>
      <w:bookmarkEnd w:id="65"/>
      <w:bookmarkEnd w:id="66"/>
    </w:p>
    <w:p w14:paraId="40C34C39" w14:textId="77777777" w:rsidR="003E3E41" w:rsidRPr="003E3E41" w:rsidRDefault="003E3E41" w:rsidP="003E3E41"/>
    <w:p w14:paraId="1F500B0A" w14:textId="77777777" w:rsidR="003217FF" w:rsidRDefault="003217FF" w:rsidP="003217FF">
      <w:pPr>
        <w:spacing w:line="240" w:lineRule="auto"/>
      </w:pPr>
      <w:r>
        <w:t>The application is reliant on hardware interfaces to provide a seamless automated user experience.</w:t>
      </w:r>
    </w:p>
    <w:p w14:paraId="5CC43A6D" w14:textId="77777777" w:rsidR="003217FF" w:rsidRDefault="003217FF" w:rsidP="006B2533">
      <w:pPr>
        <w:pStyle w:val="ListParagraph"/>
        <w:numPr>
          <w:ilvl w:val="0"/>
          <w:numId w:val="17"/>
        </w:numPr>
      </w:pPr>
      <w:r>
        <w:t>Computer with Windows 8 or 10 OS</w:t>
      </w:r>
    </w:p>
    <w:p w14:paraId="6F023F7C" w14:textId="77777777" w:rsidR="00FC5A10" w:rsidRDefault="00FC5A10" w:rsidP="00FC5A10">
      <w:pPr>
        <w:pStyle w:val="ListParagraph"/>
        <w:numPr>
          <w:ilvl w:val="0"/>
          <w:numId w:val="17"/>
        </w:numPr>
      </w:pPr>
      <w:r w:rsidRPr="00F92440">
        <w:t>Compatible Br</w:t>
      </w:r>
      <w:r>
        <w:t>owsers as specified in section 8.2.3</w:t>
      </w:r>
    </w:p>
    <w:p w14:paraId="444A7AB9" w14:textId="77777777" w:rsidR="003E3E41" w:rsidRDefault="00921C8D" w:rsidP="006B2533">
      <w:pPr>
        <w:pStyle w:val="ListParagraph"/>
        <w:numPr>
          <w:ilvl w:val="0"/>
          <w:numId w:val="17"/>
        </w:numPr>
      </w:pPr>
      <w:r>
        <w:t>iPad(iOS 10 and above)</w:t>
      </w:r>
    </w:p>
    <w:p w14:paraId="7852DCA7" w14:textId="77777777" w:rsidR="003217FF" w:rsidRDefault="003217FF" w:rsidP="003217FF">
      <w:pPr>
        <w:pStyle w:val="Heading3"/>
      </w:pPr>
      <w:bookmarkStart w:id="67" w:name="_Toc508797103"/>
      <w:bookmarkStart w:id="68" w:name="_Toc510595023"/>
      <w:bookmarkStart w:id="69" w:name="_Toc510877051"/>
      <w:bookmarkStart w:id="70" w:name="_Toc514867299"/>
      <w:bookmarkEnd w:id="57"/>
      <w:r>
        <w:t>Technical Standards</w:t>
      </w:r>
      <w:bookmarkEnd w:id="67"/>
      <w:bookmarkEnd w:id="68"/>
      <w:bookmarkEnd w:id="69"/>
      <w:bookmarkEnd w:id="70"/>
    </w:p>
    <w:tbl>
      <w:tblPr>
        <w:tblStyle w:val="TableGrid"/>
        <w:tblW w:w="0" w:type="auto"/>
        <w:tblLook w:val="04A0" w:firstRow="1" w:lastRow="0" w:firstColumn="1" w:lastColumn="0" w:noHBand="0" w:noVBand="1"/>
      </w:tblPr>
      <w:tblGrid>
        <w:gridCol w:w="2245"/>
        <w:gridCol w:w="6772"/>
      </w:tblGrid>
      <w:tr w:rsidR="003217FF" w14:paraId="5A43BDDD" w14:textId="77777777" w:rsidTr="000379F6">
        <w:tc>
          <w:tcPr>
            <w:tcW w:w="2245" w:type="dxa"/>
            <w:shd w:val="clear" w:color="auto" w:fill="D9D9D9" w:themeFill="background1" w:themeFillShade="D9"/>
          </w:tcPr>
          <w:p w14:paraId="1DE7DD85" w14:textId="77777777" w:rsidR="003217FF" w:rsidRDefault="003217FF" w:rsidP="000379F6">
            <w:pPr>
              <w:spacing w:line="240" w:lineRule="auto"/>
            </w:pPr>
            <w:r>
              <w:t>Particulars</w:t>
            </w:r>
          </w:p>
        </w:tc>
        <w:tc>
          <w:tcPr>
            <w:tcW w:w="6772" w:type="dxa"/>
            <w:shd w:val="clear" w:color="auto" w:fill="D9D9D9" w:themeFill="background1" w:themeFillShade="D9"/>
          </w:tcPr>
          <w:p w14:paraId="6329EBB1" w14:textId="77777777" w:rsidR="003217FF" w:rsidRDefault="003217FF" w:rsidP="000379F6">
            <w:pPr>
              <w:spacing w:line="240" w:lineRule="auto"/>
            </w:pPr>
            <w:r>
              <w:t>Specifications</w:t>
            </w:r>
          </w:p>
        </w:tc>
      </w:tr>
      <w:tr w:rsidR="003217FF" w14:paraId="096EC3DC" w14:textId="77777777" w:rsidTr="000379F6">
        <w:tc>
          <w:tcPr>
            <w:tcW w:w="2245" w:type="dxa"/>
          </w:tcPr>
          <w:p w14:paraId="73D7BBF2" w14:textId="77777777" w:rsidR="003217FF" w:rsidRDefault="003217FF" w:rsidP="000379F6">
            <w:pPr>
              <w:spacing w:line="240" w:lineRule="auto"/>
            </w:pPr>
            <w:r>
              <w:t>Screen resolutions</w:t>
            </w:r>
          </w:p>
        </w:tc>
        <w:tc>
          <w:tcPr>
            <w:tcW w:w="6772" w:type="dxa"/>
          </w:tcPr>
          <w:p w14:paraId="36522C00" w14:textId="77777777" w:rsidR="003217FF" w:rsidRDefault="00921C8D" w:rsidP="000379F6">
            <w:pPr>
              <w:spacing w:line="240" w:lineRule="auto"/>
            </w:pPr>
            <w:r>
              <w:t>2048 x 1536</w:t>
            </w:r>
          </w:p>
        </w:tc>
      </w:tr>
      <w:tr w:rsidR="003217FF" w14:paraId="59113036" w14:textId="77777777" w:rsidTr="000379F6">
        <w:tc>
          <w:tcPr>
            <w:tcW w:w="2245" w:type="dxa"/>
          </w:tcPr>
          <w:p w14:paraId="795C89D0" w14:textId="77777777" w:rsidR="003217FF" w:rsidRDefault="003217FF" w:rsidP="000379F6">
            <w:pPr>
              <w:spacing w:line="240" w:lineRule="auto"/>
            </w:pPr>
            <w:r>
              <w:t>Testing Devices</w:t>
            </w:r>
          </w:p>
        </w:tc>
        <w:tc>
          <w:tcPr>
            <w:tcW w:w="6772" w:type="dxa"/>
          </w:tcPr>
          <w:p w14:paraId="6E1FE7EC" w14:textId="77777777" w:rsidR="003217FF" w:rsidRDefault="00921C8D" w:rsidP="00921C8D">
            <w:pPr>
              <w:pStyle w:val="ListParagraph"/>
              <w:numPr>
                <w:ilvl w:val="0"/>
                <w:numId w:val="9"/>
              </w:numPr>
              <w:spacing w:line="240" w:lineRule="auto"/>
            </w:pPr>
            <w:r>
              <w:t>iPad Mini 2</w:t>
            </w:r>
          </w:p>
        </w:tc>
      </w:tr>
      <w:tr w:rsidR="003217FF" w14:paraId="20362F45" w14:textId="77777777" w:rsidTr="000379F6">
        <w:tc>
          <w:tcPr>
            <w:tcW w:w="2245" w:type="dxa"/>
          </w:tcPr>
          <w:p w14:paraId="03735B9E" w14:textId="77777777" w:rsidR="003217FF" w:rsidRDefault="003217FF" w:rsidP="000379F6">
            <w:pPr>
              <w:spacing w:line="240" w:lineRule="auto"/>
            </w:pPr>
            <w:r>
              <w:t>OS Version</w:t>
            </w:r>
          </w:p>
        </w:tc>
        <w:tc>
          <w:tcPr>
            <w:tcW w:w="6772" w:type="dxa"/>
          </w:tcPr>
          <w:p w14:paraId="7B8E6143" w14:textId="77777777" w:rsidR="003217FF" w:rsidRDefault="00921C8D" w:rsidP="00921C8D">
            <w:pPr>
              <w:pStyle w:val="ListParagraph"/>
              <w:numPr>
                <w:ilvl w:val="0"/>
                <w:numId w:val="9"/>
              </w:numPr>
              <w:spacing w:line="240" w:lineRule="auto"/>
            </w:pPr>
            <w:r>
              <w:t>iPad( iOS 10 and above)</w:t>
            </w:r>
          </w:p>
        </w:tc>
      </w:tr>
    </w:tbl>
    <w:p w14:paraId="59C01B25" w14:textId="77777777" w:rsidR="003217FF" w:rsidRDefault="003217FF" w:rsidP="003217FF">
      <w:pPr>
        <w:pStyle w:val="Heading3"/>
      </w:pPr>
      <w:bookmarkStart w:id="71" w:name="_Toc508797104"/>
      <w:bookmarkStart w:id="72" w:name="_Toc510595024"/>
      <w:bookmarkStart w:id="73" w:name="_Toc510877052"/>
      <w:bookmarkStart w:id="74" w:name="_Toc514867300"/>
      <w:r>
        <w:lastRenderedPageBreak/>
        <w:t>Technical Guidelines</w:t>
      </w:r>
      <w:bookmarkEnd w:id="71"/>
      <w:bookmarkEnd w:id="72"/>
      <w:bookmarkEnd w:id="73"/>
      <w:bookmarkEnd w:id="74"/>
    </w:p>
    <w:p w14:paraId="39DE334F" w14:textId="77777777" w:rsidR="003217FF" w:rsidRDefault="003217FF" w:rsidP="003217FF">
      <w:pPr>
        <w:spacing w:line="240" w:lineRule="auto"/>
      </w:pPr>
      <w:r>
        <w:t xml:space="preserve">The guidelines provide instructions and conditions that will be adhered to during the development of the </w:t>
      </w:r>
      <w:r w:rsidR="00921C8D">
        <w:t>mobile (iPad)</w:t>
      </w:r>
      <w:r>
        <w:t xml:space="preserve"> application</w:t>
      </w:r>
    </w:p>
    <w:p w14:paraId="1C632183" w14:textId="77777777" w:rsidR="008F5D8F" w:rsidRPr="00733665" w:rsidRDefault="008F5D8F" w:rsidP="006B2533">
      <w:pPr>
        <w:pStyle w:val="ListParagraph"/>
        <w:numPr>
          <w:ilvl w:val="0"/>
          <w:numId w:val="27"/>
        </w:numPr>
        <w:spacing w:line="240" w:lineRule="auto"/>
      </w:pPr>
      <w:r w:rsidRPr="00733665">
        <w:t>API</w:t>
      </w:r>
      <w:r>
        <w:t xml:space="preserve"> (provided by the client)</w:t>
      </w:r>
      <w:r w:rsidRPr="00733665">
        <w:t xml:space="preserve"> w</w:t>
      </w:r>
      <w:r>
        <w:t>ill be used, as the case may be</w:t>
      </w:r>
      <w:r w:rsidRPr="00733665">
        <w:t xml:space="preserve"> in realizing the features and functionalities mentioned</w:t>
      </w:r>
    </w:p>
    <w:p w14:paraId="220960D4" w14:textId="77777777" w:rsidR="008F5D8F" w:rsidRPr="00733665" w:rsidRDefault="008F5D8F" w:rsidP="006B2533">
      <w:pPr>
        <w:pStyle w:val="ListParagraph"/>
        <w:numPr>
          <w:ilvl w:val="0"/>
          <w:numId w:val="27"/>
        </w:numPr>
        <w:spacing w:line="240" w:lineRule="auto"/>
      </w:pPr>
      <w:r w:rsidRPr="00733665">
        <w:t xml:space="preserve">The Client will finalize the functional requirements and </w:t>
      </w:r>
      <w:r w:rsidR="00921C8D">
        <w:t>wireframes</w:t>
      </w:r>
      <w:r w:rsidRPr="00733665">
        <w:t xml:space="preserve"> before the commencement of the project</w:t>
      </w:r>
    </w:p>
    <w:p w14:paraId="5CD46E5E" w14:textId="77777777" w:rsidR="008F5D8F" w:rsidRDefault="008F5D8F" w:rsidP="006B2533">
      <w:pPr>
        <w:pStyle w:val="ListParagraph"/>
        <w:numPr>
          <w:ilvl w:val="0"/>
          <w:numId w:val="27"/>
        </w:numPr>
        <w:spacing w:line="240" w:lineRule="auto"/>
      </w:pPr>
      <w:r w:rsidRPr="00733665">
        <w:t xml:space="preserve">Verbat will be testing the app in the </w:t>
      </w:r>
      <w:r>
        <w:t>mentioned devices only, t</w:t>
      </w:r>
      <w:r w:rsidRPr="00733665">
        <w:t xml:space="preserve">esting on devices other than the ones mentioned under the “Technical Standards “will have to be specified and provided by the Client at the beginning of the development phase. </w:t>
      </w:r>
    </w:p>
    <w:p w14:paraId="5C9B05AE" w14:textId="77777777" w:rsidR="008F5D8F" w:rsidRPr="00733665" w:rsidRDefault="008F5D8F" w:rsidP="006B2533">
      <w:pPr>
        <w:pStyle w:val="ListParagraph"/>
        <w:numPr>
          <w:ilvl w:val="0"/>
          <w:numId w:val="27"/>
        </w:numPr>
        <w:spacing w:line="240" w:lineRule="auto"/>
      </w:pPr>
      <w:r w:rsidRPr="00733665">
        <w:t>The Client will have to provide the details of the testing devices they are using before the start of development phase</w:t>
      </w:r>
    </w:p>
    <w:p w14:paraId="4235D5E1" w14:textId="77777777" w:rsidR="008F5D8F" w:rsidRPr="00733665" w:rsidRDefault="008F5D8F" w:rsidP="006B2533">
      <w:pPr>
        <w:pStyle w:val="ListParagraph"/>
        <w:numPr>
          <w:ilvl w:val="0"/>
          <w:numId w:val="27"/>
        </w:numPr>
        <w:spacing w:line="240" w:lineRule="auto"/>
      </w:pPr>
      <w:r w:rsidRPr="00733665">
        <w:t>Client should provide the relevant Developer's Account credentials before the development phase. In case Verbat needs to create the developer id, additional charges will be incurred by the Client</w:t>
      </w:r>
    </w:p>
    <w:p w14:paraId="265AE145" w14:textId="77777777" w:rsidR="008F5D8F" w:rsidRPr="00733665" w:rsidRDefault="008F5D8F" w:rsidP="006B2533">
      <w:pPr>
        <w:pStyle w:val="ListParagraph"/>
        <w:numPr>
          <w:ilvl w:val="0"/>
          <w:numId w:val="27"/>
        </w:numPr>
        <w:spacing w:line="240" w:lineRule="auto"/>
      </w:pPr>
      <w:r w:rsidRPr="00733665">
        <w:t xml:space="preserve">The duration mentioned in the project time line is for development and testing and any delay or time taken by the review team to respond will not be </w:t>
      </w:r>
      <w:proofErr w:type="spellStart"/>
      <w:r w:rsidRPr="00733665">
        <w:t>Verbat’s</w:t>
      </w:r>
      <w:proofErr w:type="spellEnd"/>
      <w:r w:rsidRPr="00733665">
        <w:t xml:space="preserve"> responsibility</w:t>
      </w:r>
    </w:p>
    <w:p w14:paraId="0780E751" w14:textId="77777777" w:rsidR="008F5D8F" w:rsidRDefault="008F5D8F" w:rsidP="006B2533">
      <w:pPr>
        <w:pStyle w:val="ListParagraph"/>
        <w:numPr>
          <w:ilvl w:val="0"/>
          <w:numId w:val="27"/>
        </w:numPr>
        <w:spacing w:line="240" w:lineRule="auto"/>
      </w:pPr>
      <w:r>
        <w:t>Any clarification required from client needs to be addressed within 24 hrs.</w:t>
      </w:r>
    </w:p>
    <w:p w14:paraId="7736BA55" w14:textId="77777777" w:rsidR="008F5D8F" w:rsidRPr="00733665" w:rsidRDefault="008F5D8F" w:rsidP="006B2533">
      <w:pPr>
        <w:pStyle w:val="ListParagraph"/>
        <w:numPr>
          <w:ilvl w:val="0"/>
          <w:numId w:val="27"/>
        </w:numPr>
        <w:spacing w:line="240" w:lineRule="auto"/>
      </w:pPr>
      <w:r w:rsidRPr="00733665">
        <w:t xml:space="preserve">The apps will be developed / created within the guidelines of Apple </w:t>
      </w:r>
    </w:p>
    <w:p w14:paraId="099739A8" w14:textId="77777777" w:rsidR="008F5D8F" w:rsidRPr="00733665" w:rsidRDefault="008F5D8F" w:rsidP="008F5D8F">
      <w:pPr>
        <w:pStyle w:val="ListParagraph"/>
        <w:spacing w:line="240" w:lineRule="auto"/>
      </w:pPr>
      <w:r w:rsidRPr="00733665">
        <w:t>Verbat will strictly follow the guidelines provided by the respective stores. Verbat will inform the Client if the any of the Client requirements/ request deviates from it.</w:t>
      </w:r>
    </w:p>
    <w:p w14:paraId="098B8F5E" w14:textId="77777777" w:rsidR="008F5D8F" w:rsidRPr="00733665" w:rsidRDefault="008F5D8F" w:rsidP="006B2533">
      <w:pPr>
        <w:pStyle w:val="ListParagraph"/>
        <w:numPr>
          <w:ilvl w:val="0"/>
          <w:numId w:val="27"/>
        </w:numPr>
        <w:spacing w:line="240" w:lineRule="auto"/>
      </w:pPr>
      <w:r w:rsidRPr="00733665">
        <w:t>Customization of the features of the app will be susceptible to the limitation imposed by the respective platform/store.</w:t>
      </w:r>
    </w:p>
    <w:p w14:paraId="4A07B881" w14:textId="77777777" w:rsidR="008F5D8F" w:rsidRPr="00733665" w:rsidRDefault="008F5D8F" w:rsidP="006B2533">
      <w:pPr>
        <w:pStyle w:val="ListParagraph"/>
        <w:numPr>
          <w:ilvl w:val="0"/>
          <w:numId w:val="27"/>
        </w:numPr>
        <w:spacing w:line="240" w:lineRule="auto"/>
      </w:pPr>
      <w:r w:rsidRPr="00733665">
        <w:t>Once development commences, the test device/screen sizes will not be susceptible to change. Any change requested by the Client will have to go through change management</w:t>
      </w:r>
    </w:p>
    <w:p w14:paraId="253DFEE9" w14:textId="77777777" w:rsidR="008F5D8F" w:rsidRPr="00733665" w:rsidRDefault="008F5D8F" w:rsidP="006B2533">
      <w:pPr>
        <w:pStyle w:val="ListParagraph"/>
        <w:numPr>
          <w:ilvl w:val="0"/>
          <w:numId w:val="27"/>
        </w:numPr>
        <w:spacing w:line="240" w:lineRule="auto"/>
      </w:pPr>
      <w:r w:rsidRPr="00733665">
        <w:t>OS version support will be limited to the ones mentioned in the technical specifications. Further support will have to go through change management</w:t>
      </w:r>
    </w:p>
    <w:p w14:paraId="56690683" w14:textId="77777777" w:rsidR="004A2DD6" w:rsidRDefault="00B87AA7" w:rsidP="00B87AA7">
      <w:pPr>
        <w:pStyle w:val="Heading1"/>
      </w:pPr>
      <w:r>
        <w:t xml:space="preserve"> </w:t>
      </w:r>
      <w:bookmarkStart w:id="75" w:name="_Toc514867301"/>
      <w:r w:rsidR="00E73133">
        <w:t>Delivery Management</w:t>
      </w:r>
      <w:bookmarkEnd w:id="75"/>
    </w:p>
    <w:p w14:paraId="162BAF93" w14:textId="77777777" w:rsidR="00F1608B" w:rsidRDefault="00F1608B" w:rsidP="00416199">
      <w:pPr>
        <w:pStyle w:val="Heading2"/>
      </w:pPr>
      <w:bookmarkStart w:id="76" w:name="_Toc514867302"/>
      <w:r>
        <w:t>Project Management</w:t>
      </w:r>
      <w:bookmarkEnd w:id="76"/>
    </w:p>
    <w:p w14:paraId="24FB6808" w14:textId="77777777" w:rsidR="003217FF" w:rsidRDefault="003217FF" w:rsidP="003217FF">
      <w:r>
        <w:t xml:space="preserve">The Verbat development center strictly follows industry standards on quality.  The project management is process governed by the Verbat Quality Management system and is put to verification through internal audit programs that happen from time to time. </w:t>
      </w:r>
    </w:p>
    <w:p w14:paraId="5BD2B546" w14:textId="77777777" w:rsidR="003217FF" w:rsidRDefault="003217FF" w:rsidP="003217FF"/>
    <w:p w14:paraId="3D812B60" w14:textId="77777777" w:rsidR="003217FF" w:rsidRDefault="003217FF" w:rsidP="003217FF">
      <w:r>
        <w:t xml:space="preserve">Verbat will dedicate a project manager for the proposed implementation. Verbat proposes Client to identify one project manager who will be driving activities to be undertaken by Client to be the single point of contact for Verbat. </w:t>
      </w:r>
    </w:p>
    <w:p w14:paraId="1F69DFC3" w14:textId="77777777" w:rsidR="00CC0486" w:rsidRDefault="00CC0486" w:rsidP="00416199">
      <w:pPr>
        <w:pStyle w:val="Heading2"/>
      </w:pPr>
      <w:bookmarkStart w:id="77" w:name="_Toc514867303"/>
      <w:r w:rsidRPr="00CC0486">
        <w:lastRenderedPageBreak/>
        <w:t>Roles and Responsibilities</w:t>
      </w:r>
      <w:bookmarkEnd w:id="77"/>
    </w:p>
    <w:p w14:paraId="3BBA062B" w14:textId="77777777" w:rsidR="003217FF" w:rsidRDefault="003217FF" w:rsidP="003217FF">
      <w:r>
        <w:t xml:space="preserve">Verbat will assign a dedicated Project Manager/Project Lead to lead the project, who will be the first point contact for Client. He/she will be responsible for planning and managing the various activities within the project. He/she will work closely with Client Project Manager, to give periodic status updates and ensure high level of visibility and comfort on the progress of the project. </w:t>
      </w:r>
    </w:p>
    <w:p w14:paraId="6A8B80A7" w14:textId="77777777" w:rsidR="003217FF" w:rsidRDefault="003217FF" w:rsidP="003217FF"/>
    <w:p w14:paraId="04D36921" w14:textId="77777777" w:rsidR="003217FF" w:rsidRDefault="003217FF" w:rsidP="003217FF">
      <w:r>
        <w:t xml:space="preserve">The Project Manager/Project Lead will lead the co-ordination between Verbat and Client, thus enabling smooth transitioning of Client requirements to the </w:t>
      </w:r>
      <w:proofErr w:type="spellStart"/>
      <w:r>
        <w:t>Verbat’s</w:t>
      </w:r>
      <w:proofErr w:type="spellEnd"/>
      <w:r>
        <w:t xml:space="preserve"> offshore delivery team, and provide visibility as well as comfort on the progress of the services to Client. </w:t>
      </w:r>
    </w:p>
    <w:p w14:paraId="3D74BE07" w14:textId="77777777" w:rsidR="003217FF" w:rsidRDefault="003217FF" w:rsidP="003217FF"/>
    <w:p w14:paraId="42AADE5F" w14:textId="77777777" w:rsidR="003217FF" w:rsidRDefault="003217FF" w:rsidP="003217FF">
      <w:r>
        <w:t xml:space="preserve">He/she will have periodic meetings with </w:t>
      </w:r>
      <w:proofErr w:type="spellStart"/>
      <w:r>
        <w:t>Verbat’s</w:t>
      </w:r>
      <w:proofErr w:type="spellEnd"/>
      <w:r>
        <w:t xml:space="preserve"> Senior Management, thus ensuring </w:t>
      </w:r>
      <w:proofErr w:type="spellStart"/>
      <w:r>
        <w:t>Verbat’s</w:t>
      </w:r>
      <w:proofErr w:type="spellEnd"/>
      <w:r>
        <w:t xml:space="preserve"> Management commitment and focus on Client initiatives. </w:t>
      </w:r>
    </w:p>
    <w:p w14:paraId="3021B575" w14:textId="77777777" w:rsidR="003217FF" w:rsidRDefault="003217FF" w:rsidP="003217FF">
      <w:pPr>
        <w:pStyle w:val="Heading2"/>
      </w:pPr>
      <w:bookmarkStart w:id="78" w:name="_Toc510877060"/>
      <w:bookmarkStart w:id="79" w:name="_Toc514867304"/>
      <w:r>
        <w:t>Delivery Activity S</w:t>
      </w:r>
      <w:r w:rsidRPr="0095495D">
        <w:t>ummary</w:t>
      </w:r>
      <w:bookmarkEnd w:id="78"/>
      <w:bookmarkEnd w:id="79"/>
    </w:p>
    <w:tbl>
      <w:tblPr>
        <w:tblW w:w="9052" w:type="dxa"/>
        <w:tblInd w:w="288" w:type="dxa"/>
        <w:tblBorders>
          <w:top w:val="single" w:sz="4" w:space="0" w:color="A9A9A9"/>
          <w:bottom w:val="single" w:sz="4" w:space="0" w:color="A9A9A9"/>
          <w:insideH w:val="single" w:sz="4" w:space="0" w:color="A9A9A9"/>
        </w:tblBorders>
        <w:tblLook w:val="01E0" w:firstRow="1" w:lastRow="1" w:firstColumn="1" w:lastColumn="1" w:noHBand="0" w:noVBand="0"/>
      </w:tblPr>
      <w:tblGrid>
        <w:gridCol w:w="2904"/>
        <w:gridCol w:w="6148"/>
      </w:tblGrid>
      <w:tr w:rsidR="005E3581" w:rsidRPr="003A4450" w14:paraId="68BD66B4" w14:textId="77777777" w:rsidTr="003C1CC6">
        <w:trPr>
          <w:trHeight w:val="548"/>
        </w:trPr>
        <w:tc>
          <w:tcPr>
            <w:tcW w:w="2904" w:type="dxa"/>
            <w:shd w:val="clear" w:color="auto" w:fill="F2F2F2" w:themeFill="background1" w:themeFillShade="F2"/>
            <w:vAlign w:val="center"/>
          </w:tcPr>
          <w:p w14:paraId="183B2645" w14:textId="77777777" w:rsidR="005E3581" w:rsidRPr="003A4450" w:rsidRDefault="00563159" w:rsidP="00563159">
            <w:pPr>
              <w:pStyle w:val="NoSpacing"/>
            </w:pPr>
            <w:r>
              <w:t>Activities</w:t>
            </w:r>
          </w:p>
        </w:tc>
        <w:tc>
          <w:tcPr>
            <w:tcW w:w="6148" w:type="dxa"/>
            <w:shd w:val="clear" w:color="auto" w:fill="F2F2F2" w:themeFill="background1" w:themeFillShade="F2"/>
            <w:vAlign w:val="center"/>
          </w:tcPr>
          <w:p w14:paraId="3037D399" w14:textId="77777777" w:rsidR="005E3581" w:rsidRPr="003A4450" w:rsidRDefault="005E3581" w:rsidP="005E3581">
            <w:pPr>
              <w:pStyle w:val="NoSpacing"/>
            </w:pPr>
            <w:r w:rsidRPr="003A4450">
              <w:t>Description</w:t>
            </w:r>
          </w:p>
        </w:tc>
      </w:tr>
      <w:tr w:rsidR="005E3581" w:rsidRPr="003A4450" w14:paraId="1F747ED4" w14:textId="77777777" w:rsidTr="003C1CC6">
        <w:trPr>
          <w:trHeight w:val="1052"/>
        </w:trPr>
        <w:tc>
          <w:tcPr>
            <w:tcW w:w="2904" w:type="dxa"/>
            <w:vAlign w:val="center"/>
          </w:tcPr>
          <w:p w14:paraId="4519E43A" w14:textId="77777777" w:rsidR="005E3581" w:rsidRPr="00EF2CF1" w:rsidRDefault="005E3581" w:rsidP="005E3581">
            <w:pPr>
              <w:pStyle w:val="NoSpacing"/>
              <w:jc w:val="left"/>
              <w:rPr>
                <w:sz w:val="20"/>
              </w:rPr>
            </w:pPr>
            <w:r w:rsidRPr="00EF2CF1">
              <w:rPr>
                <w:sz w:val="20"/>
              </w:rPr>
              <w:t>Detailed requirement Analysis</w:t>
            </w:r>
          </w:p>
        </w:tc>
        <w:tc>
          <w:tcPr>
            <w:tcW w:w="6148" w:type="dxa"/>
            <w:vAlign w:val="center"/>
          </w:tcPr>
          <w:p w14:paraId="0D5560F0" w14:textId="77777777" w:rsidR="005E3581" w:rsidRPr="00EF2CF1" w:rsidRDefault="005E3581" w:rsidP="005E3581">
            <w:pPr>
              <w:pStyle w:val="NoSpacing"/>
              <w:jc w:val="left"/>
              <w:rPr>
                <w:sz w:val="20"/>
              </w:rPr>
            </w:pPr>
            <w:r w:rsidRPr="00EF2CF1">
              <w:rPr>
                <w:sz w:val="20"/>
              </w:rPr>
              <w:t xml:space="preserve">Verbat team to conduct detailed study of requirement for the phase. If clarification is required, team will reach out to Client for more information and/or time for discussions. </w:t>
            </w:r>
          </w:p>
        </w:tc>
      </w:tr>
      <w:tr w:rsidR="00E6537A" w:rsidRPr="003A4450" w14:paraId="38CD40E2" w14:textId="77777777" w:rsidTr="00EF2CF1">
        <w:trPr>
          <w:trHeight w:val="575"/>
        </w:trPr>
        <w:tc>
          <w:tcPr>
            <w:tcW w:w="2904" w:type="dxa"/>
            <w:vAlign w:val="center"/>
          </w:tcPr>
          <w:p w14:paraId="533241DD" w14:textId="77777777" w:rsidR="00E6537A" w:rsidRPr="00EF2CF1" w:rsidRDefault="00E6537A" w:rsidP="005E3581">
            <w:pPr>
              <w:pStyle w:val="NoSpacing"/>
              <w:jc w:val="left"/>
              <w:rPr>
                <w:sz w:val="20"/>
              </w:rPr>
            </w:pPr>
            <w:r w:rsidRPr="00EF2CF1">
              <w:rPr>
                <w:sz w:val="20"/>
              </w:rPr>
              <w:t>DB Design</w:t>
            </w:r>
          </w:p>
        </w:tc>
        <w:tc>
          <w:tcPr>
            <w:tcW w:w="6148" w:type="dxa"/>
            <w:vAlign w:val="center"/>
          </w:tcPr>
          <w:p w14:paraId="4A1593A0" w14:textId="77777777" w:rsidR="00E6537A" w:rsidRPr="00EF2CF1" w:rsidRDefault="00400DCA" w:rsidP="005E3581">
            <w:pPr>
              <w:pStyle w:val="NoSpacing"/>
              <w:jc w:val="left"/>
              <w:rPr>
                <w:sz w:val="20"/>
              </w:rPr>
            </w:pPr>
            <w:r w:rsidRPr="00EF2CF1">
              <w:rPr>
                <w:sz w:val="20"/>
              </w:rPr>
              <w:t>DB design for central and test DB.</w:t>
            </w:r>
          </w:p>
        </w:tc>
      </w:tr>
      <w:tr w:rsidR="005E3581" w:rsidRPr="003A4450" w14:paraId="7A621A71" w14:textId="77777777" w:rsidTr="003C1CC6">
        <w:trPr>
          <w:trHeight w:val="818"/>
        </w:trPr>
        <w:tc>
          <w:tcPr>
            <w:tcW w:w="2904" w:type="dxa"/>
            <w:vAlign w:val="center"/>
          </w:tcPr>
          <w:p w14:paraId="353EFD30" w14:textId="77777777" w:rsidR="005E3581" w:rsidRPr="00EF2CF1" w:rsidRDefault="005E3581" w:rsidP="005E3581">
            <w:pPr>
              <w:pStyle w:val="NoSpacing"/>
              <w:jc w:val="left"/>
              <w:rPr>
                <w:sz w:val="20"/>
              </w:rPr>
            </w:pPr>
            <w:r w:rsidRPr="00EF2CF1">
              <w:rPr>
                <w:sz w:val="20"/>
              </w:rPr>
              <w:t>Software Requirement Specification document (SRS)</w:t>
            </w:r>
          </w:p>
        </w:tc>
        <w:tc>
          <w:tcPr>
            <w:tcW w:w="6148" w:type="dxa"/>
            <w:vAlign w:val="center"/>
          </w:tcPr>
          <w:p w14:paraId="4C83E12B" w14:textId="77777777" w:rsidR="005E3581" w:rsidRPr="00EF2CF1" w:rsidRDefault="005E3581" w:rsidP="005E3581">
            <w:pPr>
              <w:pStyle w:val="NoSpacing"/>
              <w:jc w:val="left"/>
              <w:rPr>
                <w:sz w:val="20"/>
              </w:rPr>
            </w:pPr>
            <w:r w:rsidRPr="00EF2CF1">
              <w:rPr>
                <w:sz w:val="20"/>
              </w:rPr>
              <w:t>Once the requirement analysis is completed, Verbat team will submit the SRS document for approval</w:t>
            </w:r>
          </w:p>
        </w:tc>
      </w:tr>
      <w:tr w:rsidR="005E3581" w:rsidRPr="003A4450" w14:paraId="6986864F" w14:textId="77777777" w:rsidTr="003C1CC6">
        <w:trPr>
          <w:trHeight w:val="872"/>
        </w:trPr>
        <w:tc>
          <w:tcPr>
            <w:tcW w:w="2904" w:type="dxa"/>
            <w:vAlign w:val="center"/>
          </w:tcPr>
          <w:p w14:paraId="209D4981" w14:textId="77777777" w:rsidR="005E3581" w:rsidRPr="00EF2CF1" w:rsidRDefault="005E3581" w:rsidP="005E3581">
            <w:pPr>
              <w:pStyle w:val="NoSpacing"/>
              <w:jc w:val="left"/>
              <w:rPr>
                <w:sz w:val="20"/>
              </w:rPr>
            </w:pPr>
            <w:r w:rsidRPr="00EF2CF1">
              <w:rPr>
                <w:sz w:val="20"/>
              </w:rPr>
              <w:t>UI/UX Design, Prototyping</w:t>
            </w:r>
          </w:p>
        </w:tc>
        <w:tc>
          <w:tcPr>
            <w:tcW w:w="6148" w:type="dxa"/>
            <w:vAlign w:val="center"/>
          </w:tcPr>
          <w:p w14:paraId="4D19956E" w14:textId="77777777" w:rsidR="005E3581" w:rsidRPr="00EF2CF1" w:rsidRDefault="005E3581" w:rsidP="005E3581">
            <w:pPr>
              <w:pStyle w:val="NoSpacing"/>
              <w:jc w:val="left"/>
              <w:rPr>
                <w:sz w:val="20"/>
              </w:rPr>
            </w:pPr>
            <w:r w:rsidRPr="00EF2CF1">
              <w:rPr>
                <w:sz w:val="20"/>
              </w:rPr>
              <w:t>Based on the SRS, Verbat UX/UI team will work on the UI/UX of the screens and submit a prototype for approval</w:t>
            </w:r>
          </w:p>
        </w:tc>
      </w:tr>
      <w:tr w:rsidR="005E3581" w:rsidRPr="003A4450" w14:paraId="24498F94" w14:textId="77777777" w:rsidTr="003C1CC6">
        <w:trPr>
          <w:trHeight w:val="818"/>
        </w:trPr>
        <w:tc>
          <w:tcPr>
            <w:tcW w:w="2904" w:type="dxa"/>
            <w:vAlign w:val="center"/>
          </w:tcPr>
          <w:p w14:paraId="68DB6D5F" w14:textId="77777777" w:rsidR="005E3581" w:rsidRPr="00EF2CF1" w:rsidRDefault="005E3581" w:rsidP="005E3581">
            <w:pPr>
              <w:pStyle w:val="NoSpacing"/>
              <w:jc w:val="left"/>
              <w:rPr>
                <w:sz w:val="20"/>
              </w:rPr>
            </w:pPr>
            <w:r w:rsidRPr="00EF2CF1">
              <w:rPr>
                <w:sz w:val="20"/>
              </w:rPr>
              <w:t>Functional Specification Document (FS)</w:t>
            </w:r>
          </w:p>
        </w:tc>
        <w:tc>
          <w:tcPr>
            <w:tcW w:w="6148" w:type="dxa"/>
            <w:vAlign w:val="center"/>
          </w:tcPr>
          <w:p w14:paraId="44FFCC33" w14:textId="77777777" w:rsidR="005E3581" w:rsidRPr="00EF2CF1" w:rsidRDefault="005E3581" w:rsidP="005E3581">
            <w:pPr>
              <w:pStyle w:val="NoSpacing"/>
              <w:jc w:val="left"/>
              <w:rPr>
                <w:sz w:val="20"/>
              </w:rPr>
            </w:pPr>
            <w:r w:rsidRPr="00EF2CF1">
              <w:rPr>
                <w:sz w:val="20"/>
              </w:rPr>
              <w:t>Once the Prototype. UI/UX is approved, Verbat shall submit an FS document for approval.</w:t>
            </w:r>
          </w:p>
        </w:tc>
      </w:tr>
      <w:tr w:rsidR="005E3581" w:rsidRPr="003A4450" w14:paraId="54C3923D" w14:textId="77777777" w:rsidTr="00EF2CF1">
        <w:trPr>
          <w:trHeight w:val="782"/>
        </w:trPr>
        <w:tc>
          <w:tcPr>
            <w:tcW w:w="2904" w:type="dxa"/>
            <w:vAlign w:val="center"/>
          </w:tcPr>
          <w:p w14:paraId="3515EC72" w14:textId="77777777" w:rsidR="005E3581" w:rsidRPr="00EF2CF1" w:rsidRDefault="005E3581" w:rsidP="005E3581">
            <w:pPr>
              <w:pStyle w:val="NoSpacing"/>
              <w:jc w:val="left"/>
              <w:rPr>
                <w:sz w:val="20"/>
              </w:rPr>
            </w:pPr>
            <w:r w:rsidRPr="00EF2CF1">
              <w:rPr>
                <w:sz w:val="20"/>
              </w:rPr>
              <w:t>Development</w:t>
            </w:r>
          </w:p>
        </w:tc>
        <w:tc>
          <w:tcPr>
            <w:tcW w:w="6148" w:type="dxa"/>
            <w:vAlign w:val="center"/>
          </w:tcPr>
          <w:p w14:paraId="251C966D" w14:textId="77777777" w:rsidR="005E3581" w:rsidRPr="00EF2CF1" w:rsidRDefault="005E3581" w:rsidP="00675199">
            <w:pPr>
              <w:pStyle w:val="NoSpacing"/>
              <w:jc w:val="left"/>
              <w:rPr>
                <w:sz w:val="20"/>
              </w:rPr>
            </w:pPr>
            <w:r w:rsidRPr="00EF2CF1">
              <w:rPr>
                <w:sz w:val="20"/>
              </w:rPr>
              <w:t>Actual system development starts based on the FS.</w:t>
            </w:r>
            <w:r w:rsidR="00563159" w:rsidRPr="00EF2CF1">
              <w:rPr>
                <w:sz w:val="20"/>
              </w:rPr>
              <w:t xml:space="preserve"> </w:t>
            </w:r>
            <w:r w:rsidRPr="00EF2CF1">
              <w:rPr>
                <w:sz w:val="20"/>
              </w:rPr>
              <w:t>This involves detailed design and software development of Web</w:t>
            </w:r>
            <w:r w:rsidR="007D31A0">
              <w:rPr>
                <w:sz w:val="20"/>
              </w:rPr>
              <w:t>/Mobile</w:t>
            </w:r>
            <w:r w:rsidRPr="00EF2CF1">
              <w:rPr>
                <w:sz w:val="20"/>
              </w:rPr>
              <w:t xml:space="preserve"> </w:t>
            </w:r>
            <w:r w:rsidR="00675199" w:rsidRPr="00EF2CF1">
              <w:rPr>
                <w:sz w:val="20"/>
              </w:rPr>
              <w:t>Application.</w:t>
            </w:r>
          </w:p>
        </w:tc>
      </w:tr>
      <w:tr w:rsidR="005E3581" w:rsidRPr="003A4450" w14:paraId="0ED153EF" w14:textId="77777777" w:rsidTr="00EF2CF1">
        <w:trPr>
          <w:trHeight w:val="710"/>
        </w:trPr>
        <w:tc>
          <w:tcPr>
            <w:tcW w:w="2904" w:type="dxa"/>
            <w:vAlign w:val="center"/>
          </w:tcPr>
          <w:p w14:paraId="6DCE024D" w14:textId="77777777" w:rsidR="005E3581" w:rsidRPr="00EF2CF1" w:rsidRDefault="005E3581" w:rsidP="005E3581">
            <w:pPr>
              <w:pStyle w:val="NoSpacing"/>
              <w:jc w:val="left"/>
              <w:rPr>
                <w:sz w:val="20"/>
              </w:rPr>
            </w:pPr>
            <w:r w:rsidRPr="00EF2CF1">
              <w:rPr>
                <w:sz w:val="20"/>
              </w:rPr>
              <w:t>Testing</w:t>
            </w:r>
          </w:p>
          <w:p w14:paraId="133B4381" w14:textId="77777777" w:rsidR="005E3581" w:rsidRPr="00EF2CF1" w:rsidRDefault="005E3581" w:rsidP="005E3581">
            <w:pPr>
              <w:pStyle w:val="NoSpacing"/>
              <w:jc w:val="left"/>
              <w:rPr>
                <w:sz w:val="20"/>
              </w:rPr>
            </w:pPr>
          </w:p>
        </w:tc>
        <w:tc>
          <w:tcPr>
            <w:tcW w:w="6148" w:type="dxa"/>
            <w:vAlign w:val="center"/>
          </w:tcPr>
          <w:p w14:paraId="63996555" w14:textId="77777777" w:rsidR="005E3581" w:rsidRPr="00EF2CF1" w:rsidRDefault="005E3581" w:rsidP="005E3581">
            <w:pPr>
              <w:pStyle w:val="NoSpacing"/>
              <w:jc w:val="left"/>
              <w:rPr>
                <w:sz w:val="20"/>
              </w:rPr>
            </w:pPr>
            <w:r w:rsidRPr="00EF2CF1">
              <w:rPr>
                <w:sz w:val="20"/>
              </w:rPr>
              <w:t xml:space="preserve">Test Planning, test plan creations, internal, integration testing and user acceptance testing. </w:t>
            </w:r>
          </w:p>
        </w:tc>
      </w:tr>
      <w:tr w:rsidR="005E3581" w:rsidRPr="003A4450" w14:paraId="768A733E" w14:textId="77777777" w:rsidTr="003C1CC6">
        <w:trPr>
          <w:trHeight w:val="602"/>
        </w:trPr>
        <w:tc>
          <w:tcPr>
            <w:tcW w:w="2904" w:type="dxa"/>
            <w:vAlign w:val="center"/>
          </w:tcPr>
          <w:p w14:paraId="0F8DBA70" w14:textId="77777777" w:rsidR="005E3581" w:rsidRPr="00EF2CF1" w:rsidRDefault="005E3581" w:rsidP="005E3581">
            <w:pPr>
              <w:pStyle w:val="NoSpacing"/>
              <w:jc w:val="left"/>
              <w:rPr>
                <w:sz w:val="20"/>
              </w:rPr>
            </w:pPr>
            <w:r w:rsidRPr="00EF2CF1">
              <w:rPr>
                <w:sz w:val="20"/>
              </w:rPr>
              <w:t>Deployment</w:t>
            </w:r>
          </w:p>
        </w:tc>
        <w:tc>
          <w:tcPr>
            <w:tcW w:w="6148" w:type="dxa"/>
            <w:vAlign w:val="center"/>
          </w:tcPr>
          <w:p w14:paraId="4B362085" w14:textId="77777777" w:rsidR="005E3581" w:rsidRPr="00EF2CF1" w:rsidRDefault="005E3581" w:rsidP="005E3581">
            <w:pPr>
              <w:pStyle w:val="NoSpacing"/>
              <w:jc w:val="left"/>
              <w:rPr>
                <w:sz w:val="20"/>
              </w:rPr>
            </w:pPr>
            <w:r w:rsidRPr="00EF2CF1">
              <w:rPr>
                <w:sz w:val="20"/>
              </w:rPr>
              <w:t xml:space="preserve">Deploying the latest built in the Verbat Test Server. </w:t>
            </w:r>
          </w:p>
        </w:tc>
      </w:tr>
    </w:tbl>
    <w:p w14:paraId="38740510" w14:textId="77777777" w:rsidR="00591DB6" w:rsidRDefault="001E751B" w:rsidP="00416199">
      <w:pPr>
        <w:pStyle w:val="Heading2"/>
      </w:pPr>
      <w:bookmarkStart w:id="80" w:name="_Toc514867305"/>
      <w:r>
        <w:lastRenderedPageBreak/>
        <w:t>Project Implementation P</w:t>
      </w:r>
      <w:r w:rsidR="00591DB6">
        <w:t>lan</w:t>
      </w:r>
      <w:bookmarkEnd w:id="80"/>
    </w:p>
    <w:p w14:paraId="55F3143F" w14:textId="77777777" w:rsidR="001426B8" w:rsidRDefault="00591DB6" w:rsidP="00AC57BC">
      <w:pPr>
        <w:spacing w:line="240" w:lineRule="auto"/>
      </w:pPr>
      <w:r>
        <w:t xml:space="preserve">Verbat will be providing the solution in a </w:t>
      </w:r>
      <w:r w:rsidR="00EA0C6F" w:rsidRPr="000125E4">
        <w:rPr>
          <w:highlight w:val="yellow"/>
        </w:rPr>
        <w:t xml:space="preserve">stand-alone </w:t>
      </w:r>
      <w:r w:rsidR="00766ECD" w:rsidRPr="000125E4">
        <w:rPr>
          <w:highlight w:val="yellow"/>
        </w:rPr>
        <w:t xml:space="preserve">fixed bid </w:t>
      </w:r>
      <w:r w:rsidR="00AC57BC">
        <w:rPr>
          <w:highlight w:val="yellow"/>
        </w:rPr>
        <w:t xml:space="preserve">approach or managed solution model </w:t>
      </w:r>
      <w:r>
        <w:t xml:space="preserve">which ensures minimum viable solution for quick wins with core focus on the </w:t>
      </w:r>
      <w:r w:rsidR="00CC2F74">
        <w:t>long-term</w:t>
      </w:r>
      <w:r>
        <w:t xml:space="preserve"> business objective and outcome. Once the implementation is over, Verbat will initiate the application maintenance process</w:t>
      </w:r>
      <w:r w:rsidR="00CC2F74">
        <w:t xml:space="preserve"> (once the maintenance contract is signed)</w:t>
      </w:r>
      <w:r>
        <w:t xml:space="preserve"> which continues to extend a</w:t>
      </w:r>
      <w:r w:rsidR="00675199">
        <w:t>fter the implementation.</w:t>
      </w:r>
      <w:r w:rsidR="000125E4">
        <w:t xml:space="preserve"> </w:t>
      </w:r>
    </w:p>
    <w:p w14:paraId="695CA221" w14:textId="77777777" w:rsidR="00591DB6" w:rsidRDefault="00591DB6" w:rsidP="00416199">
      <w:pPr>
        <w:pStyle w:val="Heading2"/>
      </w:pPr>
      <w:bookmarkStart w:id="81" w:name="_Toc514867306"/>
      <w:r>
        <w:t>Deliverables</w:t>
      </w:r>
      <w:bookmarkEnd w:id="81"/>
      <w:r>
        <w:t xml:space="preserve"> </w:t>
      </w:r>
    </w:p>
    <w:p w14:paraId="21C4C5C0" w14:textId="77777777" w:rsidR="003217FF" w:rsidRDefault="003217FF" w:rsidP="00176884">
      <w:pPr>
        <w:pStyle w:val="ListParagraph"/>
        <w:numPr>
          <w:ilvl w:val="0"/>
          <w:numId w:val="12"/>
        </w:numPr>
        <w:ind w:left="360"/>
      </w:pPr>
      <w:bookmarkStart w:id="82" w:name="_Toc475028032"/>
      <w:r>
        <w:t>Project Plan</w:t>
      </w:r>
    </w:p>
    <w:p w14:paraId="14E31099" w14:textId="77777777" w:rsidR="003217FF" w:rsidRDefault="003217FF" w:rsidP="00176884">
      <w:pPr>
        <w:pStyle w:val="ListParagraph"/>
        <w:numPr>
          <w:ilvl w:val="0"/>
          <w:numId w:val="12"/>
        </w:numPr>
        <w:ind w:left="360"/>
      </w:pPr>
      <w:r>
        <w:t>Software Requirement Specification Document (SRS)</w:t>
      </w:r>
    </w:p>
    <w:p w14:paraId="660079BF" w14:textId="77777777" w:rsidR="003217FF" w:rsidRPr="009D11A1" w:rsidRDefault="003217FF" w:rsidP="00176884">
      <w:pPr>
        <w:pStyle w:val="ListParagraph"/>
        <w:numPr>
          <w:ilvl w:val="0"/>
          <w:numId w:val="12"/>
        </w:numPr>
        <w:ind w:left="360"/>
      </w:pPr>
      <w:r w:rsidRPr="009D11A1">
        <w:t>P</w:t>
      </w:r>
      <w:r w:rsidR="00840776">
        <w:t>rototype of the application</w:t>
      </w:r>
    </w:p>
    <w:p w14:paraId="3B4B8F1F" w14:textId="77777777" w:rsidR="003217FF" w:rsidRDefault="003217FF" w:rsidP="00176884">
      <w:pPr>
        <w:pStyle w:val="ListParagraph"/>
        <w:numPr>
          <w:ilvl w:val="0"/>
          <w:numId w:val="12"/>
        </w:numPr>
        <w:ind w:left="360"/>
      </w:pPr>
      <w:r>
        <w:t>Functional Specification Document (FS)</w:t>
      </w:r>
    </w:p>
    <w:p w14:paraId="5CBE5FF7" w14:textId="77777777" w:rsidR="003217FF" w:rsidRDefault="003217FF" w:rsidP="00176884">
      <w:pPr>
        <w:pStyle w:val="ListParagraph"/>
        <w:numPr>
          <w:ilvl w:val="0"/>
          <w:numId w:val="12"/>
        </w:numPr>
        <w:ind w:left="360"/>
      </w:pPr>
      <w:r>
        <w:t>Fully Developed &amp; Tested Application</w:t>
      </w:r>
    </w:p>
    <w:p w14:paraId="0E74806B" w14:textId="77777777" w:rsidR="00921C8D" w:rsidRPr="009C4731" w:rsidRDefault="00921C8D" w:rsidP="00176884">
      <w:pPr>
        <w:pStyle w:val="ListParagraph"/>
        <w:numPr>
          <w:ilvl w:val="0"/>
          <w:numId w:val="12"/>
        </w:numPr>
        <w:ind w:left="360"/>
        <w:rPr>
          <w:highlight w:val="yellow"/>
        </w:rPr>
      </w:pPr>
      <w:r w:rsidRPr="009C4731">
        <w:rPr>
          <w:highlight w:val="yellow"/>
        </w:rPr>
        <w:t>User Manual</w:t>
      </w:r>
    </w:p>
    <w:p w14:paraId="266F3BC0" w14:textId="77777777" w:rsidR="003217FF" w:rsidRDefault="003217FF" w:rsidP="00176884">
      <w:pPr>
        <w:pStyle w:val="ListParagraph"/>
        <w:numPr>
          <w:ilvl w:val="0"/>
          <w:numId w:val="12"/>
        </w:numPr>
        <w:ind w:left="360"/>
      </w:pPr>
      <w:r>
        <w:t>Source Code</w:t>
      </w:r>
    </w:p>
    <w:p w14:paraId="1453F50B" w14:textId="77777777" w:rsidR="00EA01A8" w:rsidRDefault="00EA01A8">
      <w:pPr>
        <w:spacing w:after="160" w:line="259" w:lineRule="auto"/>
        <w:jc w:val="left"/>
      </w:pPr>
    </w:p>
    <w:p w14:paraId="73EC54A0" w14:textId="77777777" w:rsidR="00EA01A8" w:rsidRDefault="00EA01A8" w:rsidP="00EA01A8">
      <w:pPr>
        <w:pStyle w:val="Heading2"/>
      </w:pPr>
      <w:bookmarkStart w:id="83" w:name="_Toc510877063"/>
      <w:bookmarkStart w:id="84" w:name="_Toc514867307"/>
      <w:r>
        <w:t>Estimated Delivery Time</w:t>
      </w:r>
      <w:bookmarkEnd w:id="83"/>
      <w:bookmarkEnd w:id="84"/>
    </w:p>
    <w:p w14:paraId="4C776FB7" w14:textId="10207DAE" w:rsidR="00EA01A8" w:rsidRPr="00921C8D" w:rsidRDefault="00EA01A8" w:rsidP="00353CBD">
      <w:pPr>
        <w:pStyle w:val="ListParagraph"/>
        <w:numPr>
          <w:ilvl w:val="0"/>
          <w:numId w:val="14"/>
        </w:numPr>
        <w:rPr>
          <w:b/>
          <w:highlight w:val="yellow"/>
        </w:rPr>
      </w:pPr>
      <w:r w:rsidRPr="00921C8D">
        <w:rPr>
          <w:b/>
          <w:highlight w:val="yellow"/>
        </w:rPr>
        <w:t xml:space="preserve">UAE working days for </w:t>
      </w:r>
      <w:r w:rsidRPr="00921C8D">
        <w:rPr>
          <w:b/>
          <w:bCs/>
          <w:highlight w:val="yellow"/>
        </w:rPr>
        <w:t>the prototype from the date of approval of the SRS.</w:t>
      </w:r>
    </w:p>
    <w:p w14:paraId="1D05A769" w14:textId="2A5B6AE4" w:rsidR="00EA01A8" w:rsidRPr="00921C8D" w:rsidRDefault="00EA01A8" w:rsidP="003A466E">
      <w:pPr>
        <w:pStyle w:val="ListParagraph"/>
        <w:numPr>
          <w:ilvl w:val="0"/>
          <w:numId w:val="14"/>
        </w:numPr>
        <w:rPr>
          <w:b/>
          <w:highlight w:val="yellow"/>
        </w:rPr>
      </w:pPr>
      <w:r w:rsidRPr="00921C8D">
        <w:rPr>
          <w:b/>
          <w:highlight w:val="yellow"/>
        </w:rPr>
        <w:t>UAE working days for the development of the application from the Date of Approval of the FS.</w:t>
      </w:r>
    </w:p>
    <w:tbl>
      <w:tblPr>
        <w:tblpPr w:leftFromText="180" w:rightFromText="180" w:vertAnchor="text" w:horzAnchor="margin" w:tblpY="105"/>
        <w:tblW w:w="9409" w:type="dxa"/>
        <w:tblCellMar>
          <w:left w:w="0" w:type="dxa"/>
          <w:right w:w="0" w:type="dxa"/>
        </w:tblCellMar>
        <w:tblLook w:val="04A0" w:firstRow="1" w:lastRow="0" w:firstColumn="1" w:lastColumn="0" w:noHBand="0" w:noVBand="1"/>
      </w:tblPr>
      <w:tblGrid>
        <w:gridCol w:w="9409"/>
      </w:tblGrid>
      <w:tr w:rsidR="00EA01A8" w:rsidRPr="00CA2B60" w14:paraId="3B4F3BB4" w14:textId="77777777" w:rsidTr="00EA01A8">
        <w:trPr>
          <w:trHeight w:val="522"/>
          <w:tblHeader/>
        </w:trPr>
        <w:tc>
          <w:tcPr>
            <w:tcW w:w="9409" w:type="dxa"/>
            <w:tcBorders>
              <w:top w:val="single" w:sz="8" w:space="0" w:color="A6A6A6" w:themeColor="background1" w:themeShade="A6"/>
              <w:bottom w:val="single" w:sz="8" w:space="0" w:color="A6A6A6" w:themeColor="background1" w:themeShade="A6"/>
            </w:tcBorders>
            <w:shd w:val="clear" w:color="auto" w:fill="D9D9D9" w:themeFill="background1" w:themeFillShade="D9"/>
            <w:noWrap/>
            <w:tcMar>
              <w:top w:w="0" w:type="dxa"/>
              <w:left w:w="108" w:type="dxa"/>
              <w:bottom w:w="0" w:type="dxa"/>
              <w:right w:w="108" w:type="dxa"/>
            </w:tcMar>
            <w:vAlign w:val="center"/>
            <w:hideMark/>
          </w:tcPr>
          <w:p w14:paraId="7CF41825" w14:textId="77777777" w:rsidR="00EA01A8" w:rsidRPr="00EF1F49" w:rsidRDefault="00EA01A8" w:rsidP="00EA01A8">
            <w:pPr>
              <w:pStyle w:val="NoSpacing"/>
              <w:rPr>
                <w:b/>
              </w:rPr>
            </w:pPr>
            <w:r w:rsidRPr="00EF1F49">
              <w:rPr>
                <w:b/>
              </w:rPr>
              <w:t>Activity</w:t>
            </w:r>
          </w:p>
        </w:tc>
      </w:tr>
      <w:tr w:rsidR="00EA01A8" w:rsidRPr="00CA2B60" w14:paraId="73F781E2" w14:textId="77777777" w:rsidTr="00EA01A8">
        <w:trPr>
          <w:trHeight w:val="40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9B23065" w14:textId="77777777" w:rsidR="00EA01A8" w:rsidRPr="00EF1F49" w:rsidRDefault="00EA01A8" w:rsidP="00EA01A8">
            <w:pPr>
              <w:pStyle w:val="NoSpacing"/>
            </w:pPr>
            <w:r w:rsidRPr="00EF1F49">
              <w:t>Contract Signoff (T0)</w:t>
            </w:r>
          </w:p>
        </w:tc>
      </w:tr>
      <w:tr w:rsidR="00EA01A8" w:rsidRPr="00CA2B60" w14:paraId="74150E91" w14:textId="77777777" w:rsidTr="00EA01A8">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793EAA38" w14:textId="77777777" w:rsidR="00EA01A8" w:rsidRPr="00EF1F49" w:rsidRDefault="00EA01A8" w:rsidP="00EA01A8">
            <w:pPr>
              <w:pStyle w:val="NoSpacing"/>
            </w:pPr>
            <w:r w:rsidRPr="00EF1F49">
              <w:t>Project Initiation &amp; Initiating requirement gathering</w:t>
            </w:r>
          </w:p>
        </w:tc>
      </w:tr>
      <w:tr w:rsidR="00EA01A8" w:rsidRPr="00CA2B60" w14:paraId="3E57AFBB" w14:textId="77777777" w:rsidTr="00EA01A8">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66DCC3FD" w14:textId="77777777" w:rsidR="00EA01A8" w:rsidRPr="00EF1F49" w:rsidRDefault="00EA01A8" w:rsidP="00EA01A8">
            <w:pPr>
              <w:pStyle w:val="NoSpacing"/>
            </w:pPr>
            <w:r w:rsidRPr="00EF1F49">
              <w:t xml:space="preserve">Software Requirement Specification Document(SRS) </w:t>
            </w:r>
          </w:p>
        </w:tc>
      </w:tr>
      <w:tr w:rsidR="00EA01A8" w:rsidRPr="00CA2B60" w14:paraId="48209F02" w14:textId="77777777" w:rsidTr="00EA01A8">
        <w:trPr>
          <w:trHeight w:val="406"/>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44FD6536" w14:textId="77777777" w:rsidR="00EA01A8" w:rsidRPr="00EF1F49" w:rsidRDefault="00EA01A8" w:rsidP="00EA01A8">
            <w:pPr>
              <w:pStyle w:val="NoSpacing"/>
            </w:pPr>
            <w:r w:rsidRPr="00EF1F49">
              <w:t>SRS Approval (T1)</w:t>
            </w:r>
          </w:p>
        </w:tc>
      </w:tr>
      <w:tr w:rsidR="00EA01A8" w:rsidRPr="00CA2B60" w14:paraId="3D0874C4" w14:textId="77777777" w:rsidTr="00EA01A8">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2680FA20" w14:textId="77777777" w:rsidR="00EA01A8" w:rsidRPr="009D11A1" w:rsidRDefault="00EA01A8" w:rsidP="00EA01A8">
            <w:pPr>
              <w:pStyle w:val="NoSpacing"/>
            </w:pPr>
            <w:r w:rsidRPr="009D11A1">
              <w:t>System Prototype-Complete</w:t>
            </w:r>
          </w:p>
        </w:tc>
      </w:tr>
      <w:tr w:rsidR="00EA01A8" w:rsidRPr="00CA2B60" w14:paraId="748F503E" w14:textId="77777777" w:rsidTr="00EA01A8">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vAlign w:val="center"/>
          </w:tcPr>
          <w:p w14:paraId="08746690" w14:textId="77777777" w:rsidR="00EA01A8" w:rsidRPr="009D11A1" w:rsidRDefault="00EA01A8" w:rsidP="00EA01A8">
            <w:pPr>
              <w:pStyle w:val="NoSpacing"/>
            </w:pPr>
            <w:r w:rsidRPr="009D11A1">
              <w:t>System Prototype-Approval (T2)</w:t>
            </w:r>
          </w:p>
        </w:tc>
      </w:tr>
      <w:tr w:rsidR="00EA01A8" w:rsidRPr="00CA2B60" w14:paraId="40106E91" w14:textId="77777777" w:rsidTr="00EA01A8">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tcPr>
          <w:p w14:paraId="390641A0" w14:textId="77777777" w:rsidR="00EA01A8" w:rsidRPr="00EF1F49" w:rsidRDefault="00EA01A8" w:rsidP="00EA01A8">
            <w:pPr>
              <w:pStyle w:val="NoSpacing"/>
            </w:pPr>
            <w:r w:rsidRPr="00DC30C7">
              <w:t>Functional Specification (FS)</w:t>
            </w:r>
          </w:p>
        </w:tc>
      </w:tr>
      <w:tr w:rsidR="00EA01A8" w:rsidRPr="00CA2B60" w14:paraId="189F5D4F" w14:textId="77777777" w:rsidTr="00EA01A8">
        <w:trPr>
          <w:trHeight w:val="392"/>
        </w:trPr>
        <w:tc>
          <w:tcPr>
            <w:tcW w:w="9409" w:type="dxa"/>
            <w:tcBorders>
              <w:top w:val="single" w:sz="8" w:space="0" w:color="A6A6A6" w:themeColor="background1" w:themeShade="A6"/>
              <w:bottom w:val="single" w:sz="8" w:space="0" w:color="A6A6A6" w:themeColor="background1" w:themeShade="A6"/>
            </w:tcBorders>
            <w:noWrap/>
            <w:tcMar>
              <w:top w:w="0" w:type="dxa"/>
              <w:left w:w="108" w:type="dxa"/>
              <w:bottom w:w="0" w:type="dxa"/>
              <w:right w:w="108" w:type="dxa"/>
            </w:tcMar>
          </w:tcPr>
          <w:p w14:paraId="516E898A" w14:textId="77777777" w:rsidR="00EA01A8" w:rsidRPr="00DC30C7" w:rsidRDefault="00EA01A8" w:rsidP="00EA01A8">
            <w:pPr>
              <w:pStyle w:val="NoSpacing"/>
            </w:pPr>
            <w:r w:rsidRPr="001B0C16">
              <w:t>FS Approval (T3)</w:t>
            </w:r>
          </w:p>
        </w:tc>
      </w:tr>
      <w:tr w:rsidR="00EA01A8" w:rsidRPr="00CA2B60" w14:paraId="7978FD8A" w14:textId="77777777" w:rsidTr="00EA01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74"/>
        </w:trPr>
        <w:tc>
          <w:tcPr>
            <w:tcW w:w="9409" w:type="dxa"/>
            <w:tcBorders>
              <w:top w:val="single" w:sz="8" w:space="0" w:color="A6A6A6" w:themeColor="background1" w:themeShade="A6"/>
              <w:left w:val="nil"/>
              <w:bottom w:val="single" w:sz="8" w:space="0" w:color="A6A6A6" w:themeColor="background1" w:themeShade="A6"/>
              <w:right w:val="nil"/>
            </w:tcBorders>
          </w:tcPr>
          <w:p w14:paraId="34CB61F0" w14:textId="77777777" w:rsidR="00EA01A8" w:rsidRPr="00EF1F49" w:rsidRDefault="00EA01A8" w:rsidP="00EA01A8">
            <w:pPr>
              <w:pStyle w:val="NoSpacing"/>
            </w:pPr>
            <w:r w:rsidRPr="00EF1F49">
              <w:t xml:space="preserve">Development Phase-Complete </w:t>
            </w:r>
          </w:p>
        </w:tc>
      </w:tr>
      <w:tr w:rsidR="00EA01A8" w:rsidRPr="00CA2B60" w14:paraId="6AF1BB92" w14:textId="77777777" w:rsidTr="00EA01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14:paraId="31A390AB" w14:textId="77777777" w:rsidR="00EA01A8" w:rsidRPr="00EF1F49" w:rsidRDefault="00EA01A8" w:rsidP="00EA01A8">
            <w:pPr>
              <w:pStyle w:val="NoSpacing"/>
            </w:pPr>
            <w:r w:rsidRPr="00EF1F49">
              <w:lastRenderedPageBreak/>
              <w:t>Perform QC (Unit Testing and Integration Testing)</w:t>
            </w:r>
          </w:p>
        </w:tc>
      </w:tr>
      <w:tr w:rsidR="00EA01A8" w:rsidRPr="00CA2B60" w14:paraId="1781522B" w14:textId="77777777" w:rsidTr="00EA01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14:paraId="56B5CCDE" w14:textId="77777777" w:rsidR="00EA01A8" w:rsidRPr="00EF1F49" w:rsidRDefault="00EA01A8" w:rsidP="00EA01A8">
            <w:pPr>
              <w:pStyle w:val="NoSpacing"/>
            </w:pPr>
            <w:r w:rsidRPr="00EF1F49">
              <w:t xml:space="preserve">System ready for UAT </w:t>
            </w:r>
          </w:p>
        </w:tc>
      </w:tr>
      <w:tr w:rsidR="00EA01A8" w:rsidRPr="00CA2B60" w14:paraId="65A77777" w14:textId="77777777" w:rsidTr="00EA01A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000" w:firstRow="0" w:lastRow="0" w:firstColumn="0" w:lastColumn="0" w:noHBand="0" w:noVBand="0"/>
        </w:tblPrEx>
        <w:trPr>
          <w:trHeight w:val="387"/>
        </w:trPr>
        <w:tc>
          <w:tcPr>
            <w:tcW w:w="9409" w:type="dxa"/>
            <w:tcBorders>
              <w:top w:val="single" w:sz="8" w:space="0" w:color="A6A6A6" w:themeColor="background1" w:themeShade="A6"/>
              <w:left w:val="nil"/>
              <w:bottom w:val="single" w:sz="8" w:space="0" w:color="A6A6A6" w:themeColor="background1" w:themeShade="A6"/>
              <w:right w:val="nil"/>
            </w:tcBorders>
          </w:tcPr>
          <w:p w14:paraId="5739F637" w14:textId="77777777" w:rsidR="00EA01A8" w:rsidRPr="00EF1F49" w:rsidRDefault="00EA01A8" w:rsidP="00EA01A8">
            <w:pPr>
              <w:pStyle w:val="NoSpacing"/>
            </w:pPr>
            <w:r w:rsidRPr="00EF1F49">
              <w:t xml:space="preserve">UAT Acceptance on </w:t>
            </w:r>
            <w:r w:rsidRPr="00921C8D">
              <w:rPr>
                <w:highlight w:val="yellow"/>
              </w:rPr>
              <w:t>Verbat server (T4)</w:t>
            </w:r>
            <w:r w:rsidRPr="00EF1F49">
              <w:t xml:space="preserve"> </w:t>
            </w:r>
          </w:p>
        </w:tc>
      </w:tr>
    </w:tbl>
    <w:p w14:paraId="649F081D" w14:textId="77777777" w:rsidR="00EA01A8" w:rsidRDefault="00EA01A8" w:rsidP="00EA01A8">
      <w:pPr>
        <w:rPr>
          <w:b/>
        </w:rPr>
      </w:pPr>
    </w:p>
    <w:p w14:paraId="4407325A" w14:textId="77777777" w:rsidR="00EA01A8" w:rsidRPr="00030327" w:rsidRDefault="00EA01A8" w:rsidP="00EA01A8">
      <w:pPr>
        <w:spacing w:line="240" w:lineRule="auto"/>
        <w:rPr>
          <w:bCs/>
          <w:i/>
          <w:iCs/>
        </w:rPr>
      </w:pPr>
      <w:r w:rsidRPr="00030327">
        <w:rPr>
          <w:bCs/>
          <w:i/>
          <w:iCs/>
        </w:rPr>
        <w:t>Note:</w:t>
      </w:r>
    </w:p>
    <w:p w14:paraId="63237D29" w14:textId="77777777" w:rsidR="00EA01A8" w:rsidRPr="00030327" w:rsidRDefault="00EA01A8" w:rsidP="006B2533">
      <w:pPr>
        <w:pStyle w:val="ListParagraph"/>
        <w:numPr>
          <w:ilvl w:val="0"/>
          <w:numId w:val="26"/>
        </w:numPr>
        <w:spacing w:line="240" w:lineRule="auto"/>
        <w:rPr>
          <w:bCs/>
          <w:i/>
          <w:iCs/>
        </w:rPr>
      </w:pPr>
      <w:r w:rsidRPr="00030327">
        <w:rPr>
          <w:bCs/>
          <w:i/>
          <w:iCs/>
        </w:rPr>
        <w:t>The above-mentioned timeline is in UAE Working Days</w:t>
      </w:r>
    </w:p>
    <w:p w14:paraId="63857F42" w14:textId="77777777" w:rsidR="00EA01A8" w:rsidRPr="0083769C" w:rsidRDefault="00EA01A8" w:rsidP="006B2533">
      <w:pPr>
        <w:pStyle w:val="ListParagraph"/>
        <w:numPr>
          <w:ilvl w:val="0"/>
          <w:numId w:val="26"/>
        </w:numPr>
        <w:spacing w:line="240" w:lineRule="auto"/>
        <w:rPr>
          <w:bCs/>
          <w:i/>
          <w:iCs/>
        </w:rPr>
      </w:pPr>
      <w:r w:rsidRPr="0083769C">
        <w:rPr>
          <w:bCs/>
          <w:i/>
          <w:iCs/>
        </w:rPr>
        <w:t>The initiation of the prototype is dependent on the confirmation of SRS. SRS will be submitted post the confirmation of the project, receipt of LPO, signed proposal and advance payment</w:t>
      </w:r>
    </w:p>
    <w:p w14:paraId="1370005D" w14:textId="77777777" w:rsidR="00EA01A8" w:rsidRPr="004E7002" w:rsidRDefault="00EA01A8" w:rsidP="006B2533">
      <w:pPr>
        <w:pStyle w:val="ListParagraph"/>
        <w:numPr>
          <w:ilvl w:val="0"/>
          <w:numId w:val="26"/>
        </w:numPr>
        <w:spacing w:line="240" w:lineRule="auto"/>
        <w:rPr>
          <w:b/>
          <w:i/>
          <w:iCs/>
        </w:rPr>
      </w:pPr>
      <w:r w:rsidRPr="00F40434">
        <w:rPr>
          <w:bCs/>
          <w:i/>
          <w:iCs/>
        </w:rPr>
        <w:t>Documentation submitted after project initiation and system study supersedes any proposal or documentation submitted during initial requirement gathering / discussion / negotiation</w:t>
      </w:r>
    </w:p>
    <w:p w14:paraId="4ACAAD27" w14:textId="77777777" w:rsidR="00EA01A8" w:rsidRPr="00030327" w:rsidRDefault="00EA01A8" w:rsidP="006B2533">
      <w:pPr>
        <w:pStyle w:val="ListParagraph"/>
        <w:numPr>
          <w:ilvl w:val="0"/>
          <w:numId w:val="26"/>
        </w:numPr>
        <w:spacing w:line="240" w:lineRule="auto"/>
        <w:rPr>
          <w:bCs/>
          <w:i/>
          <w:iCs/>
        </w:rPr>
      </w:pPr>
      <w:r w:rsidRPr="00203968">
        <w:rPr>
          <w:bCs/>
          <w:i/>
          <w:iCs/>
        </w:rPr>
        <w:t>The above mentioned timeline for development is post the confirmation of FS</w:t>
      </w:r>
    </w:p>
    <w:p w14:paraId="5C6181F0" w14:textId="77777777" w:rsidR="00EA01A8" w:rsidRPr="00B31513" w:rsidRDefault="00EA01A8" w:rsidP="006B2533">
      <w:pPr>
        <w:pStyle w:val="ListParagraph"/>
        <w:numPr>
          <w:ilvl w:val="0"/>
          <w:numId w:val="26"/>
        </w:numPr>
        <w:spacing w:line="240" w:lineRule="auto"/>
        <w:rPr>
          <w:bCs/>
          <w:i/>
          <w:iCs/>
        </w:rPr>
      </w:pPr>
      <w:r w:rsidRPr="00B31513">
        <w:rPr>
          <w:bCs/>
          <w:i/>
          <w:iCs/>
        </w:rPr>
        <w:t>Project plan will be submitted post the confirmation of project with necessary payments</w:t>
      </w:r>
    </w:p>
    <w:p w14:paraId="23C2CD0D" w14:textId="77777777" w:rsidR="00EA01A8" w:rsidRDefault="00EA01A8" w:rsidP="006B2533">
      <w:pPr>
        <w:pStyle w:val="ListParagraph"/>
        <w:numPr>
          <w:ilvl w:val="0"/>
          <w:numId w:val="26"/>
        </w:numPr>
        <w:spacing w:line="240" w:lineRule="auto"/>
        <w:rPr>
          <w:bCs/>
          <w:i/>
          <w:iCs/>
        </w:rPr>
      </w:pPr>
      <w:r w:rsidRPr="00030327">
        <w:rPr>
          <w:bCs/>
          <w:i/>
          <w:iCs/>
        </w:rPr>
        <w:t xml:space="preserve">Any delay in getting the approvals of deliverables from </w:t>
      </w:r>
      <w:r>
        <w:rPr>
          <w:bCs/>
          <w:i/>
          <w:iCs/>
        </w:rPr>
        <w:t>Client</w:t>
      </w:r>
      <w:r w:rsidRPr="00030327">
        <w:rPr>
          <w:bCs/>
          <w:i/>
          <w:iCs/>
        </w:rPr>
        <w:t xml:space="preserve"> will cause change in timelines and the revised timelines will be updated in weekly status reports shared with </w:t>
      </w:r>
      <w:r>
        <w:rPr>
          <w:bCs/>
          <w:i/>
          <w:iCs/>
        </w:rPr>
        <w:t>Client</w:t>
      </w:r>
      <w:r w:rsidRPr="00030327">
        <w:rPr>
          <w:bCs/>
          <w:i/>
          <w:iCs/>
        </w:rPr>
        <w:t xml:space="preserve"> after the project commencement</w:t>
      </w:r>
    </w:p>
    <w:p w14:paraId="03411EAE" w14:textId="77777777" w:rsidR="00EA01A8" w:rsidRDefault="00EA01A8" w:rsidP="006B2533">
      <w:pPr>
        <w:pStyle w:val="ListParagraph"/>
        <w:numPr>
          <w:ilvl w:val="0"/>
          <w:numId w:val="26"/>
        </w:numPr>
        <w:spacing w:line="240" w:lineRule="auto"/>
        <w:rPr>
          <w:bCs/>
          <w:i/>
          <w:iCs/>
        </w:rPr>
      </w:pPr>
      <w:r w:rsidRPr="004150E9">
        <w:rPr>
          <w:bCs/>
          <w:i/>
          <w:iCs/>
        </w:rPr>
        <w:t>All approvals and queries regarding the client requirement and any queries which may hinder the project advancement at any stage should be answered by the client within 24 hours from the time of initiation, failing which the time delay will get added to the actual effort and timeline which was estimated.</w:t>
      </w:r>
    </w:p>
    <w:p w14:paraId="74429A1A" w14:textId="77777777" w:rsidR="0083769C" w:rsidRPr="0083769C" w:rsidRDefault="0083769C" w:rsidP="006B2533">
      <w:pPr>
        <w:pStyle w:val="ListParagraph"/>
        <w:numPr>
          <w:ilvl w:val="0"/>
          <w:numId w:val="26"/>
        </w:numPr>
        <w:spacing w:after="160" w:line="259" w:lineRule="auto"/>
        <w:jc w:val="left"/>
      </w:pPr>
      <w:r w:rsidRPr="0083769C">
        <w:rPr>
          <w:i/>
          <w:iCs/>
        </w:rPr>
        <w:t xml:space="preserve">An average of 20 working days are assumed in a month </w:t>
      </w:r>
    </w:p>
    <w:p w14:paraId="3A1ECDAF" w14:textId="77777777" w:rsidR="00846F23" w:rsidRPr="00846F23" w:rsidRDefault="00EA01A8" w:rsidP="006B2533">
      <w:pPr>
        <w:pStyle w:val="ListParagraph"/>
        <w:numPr>
          <w:ilvl w:val="0"/>
          <w:numId w:val="26"/>
        </w:numPr>
        <w:spacing w:after="160" w:line="259" w:lineRule="auto"/>
        <w:jc w:val="left"/>
      </w:pPr>
      <w:r w:rsidRPr="00EA01A8">
        <w:rPr>
          <w:bCs/>
          <w:i/>
          <w:iCs/>
        </w:rPr>
        <w:t>On project confirmation, Verbat requires a lead time of 14 days for resource mobilization.</w:t>
      </w:r>
    </w:p>
    <w:p w14:paraId="4AC59541" w14:textId="77777777" w:rsidR="003217FF" w:rsidRDefault="005F61B9" w:rsidP="003217FF">
      <w:pPr>
        <w:pStyle w:val="Heading2"/>
      </w:pPr>
      <w:bookmarkStart w:id="85" w:name="_Toc510595036"/>
      <w:bookmarkStart w:id="86" w:name="_Toc510877064"/>
      <w:bookmarkStart w:id="87" w:name="_Toc514867308"/>
      <w:bookmarkEnd w:id="82"/>
      <w:r w:rsidRPr="00852BB5">
        <w:t>Deployment</w:t>
      </w:r>
      <w:r w:rsidRPr="00E74826">
        <w:t xml:space="preserve"> </w:t>
      </w:r>
      <w:r w:rsidR="003217FF" w:rsidRPr="00E74826">
        <w:t>Details</w:t>
      </w:r>
      <w:r w:rsidR="003217FF">
        <w:t xml:space="preserve"> </w:t>
      </w:r>
      <w:r w:rsidR="003217FF" w:rsidRPr="00C86BAD">
        <w:t xml:space="preserve">(at </w:t>
      </w:r>
      <w:r w:rsidR="003217FF">
        <w:t>Client</w:t>
      </w:r>
      <w:r w:rsidR="003217FF" w:rsidRPr="00C86BAD">
        <w:t>s Behest)</w:t>
      </w:r>
      <w:bookmarkEnd w:id="85"/>
      <w:bookmarkEnd w:id="86"/>
      <w:bookmarkEnd w:id="87"/>
    </w:p>
    <w:p w14:paraId="18FBC0EC" w14:textId="77777777" w:rsidR="003217FF" w:rsidRDefault="003217FF" w:rsidP="006B2533">
      <w:pPr>
        <w:pStyle w:val="ListParagraph"/>
        <w:numPr>
          <w:ilvl w:val="0"/>
          <w:numId w:val="18"/>
        </w:numPr>
      </w:pPr>
      <w:r>
        <w:t xml:space="preserve">Client can opt for hosting the application at </w:t>
      </w:r>
      <w:proofErr w:type="spellStart"/>
      <w:r>
        <w:t>Verbat’s</w:t>
      </w:r>
      <w:proofErr w:type="spellEnd"/>
      <w:r>
        <w:t xml:space="preserve"> Server.</w:t>
      </w:r>
    </w:p>
    <w:p w14:paraId="0D24DD34" w14:textId="77777777" w:rsidR="003217FF" w:rsidRDefault="003217FF" w:rsidP="006B2533">
      <w:pPr>
        <w:pStyle w:val="ListParagraph"/>
        <w:numPr>
          <w:ilvl w:val="0"/>
          <w:numId w:val="18"/>
        </w:numPr>
      </w:pPr>
      <w:r>
        <w:t xml:space="preserve">If deployment is at the Client’s server, responsibility of deploying the application onto the production environment after conducting the necessary acceptance testing will lie with the Client unless and until </w:t>
      </w:r>
      <w:proofErr w:type="spellStart"/>
      <w:r>
        <w:t>Verbat’s</w:t>
      </w:r>
      <w:proofErr w:type="spellEnd"/>
      <w:r>
        <w:t xml:space="preserve"> support is contracted for deployment.</w:t>
      </w:r>
    </w:p>
    <w:p w14:paraId="5A46C198" w14:textId="77777777" w:rsidR="003217FF" w:rsidRPr="003217FF" w:rsidRDefault="003217FF" w:rsidP="003217FF">
      <w:pPr>
        <w:rPr>
          <w:highlight w:val="yellow"/>
        </w:rPr>
      </w:pPr>
      <w:r w:rsidRPr="00E74826">
        <w:rPr>
          <w:i/>
          <w:iCs/>
        </w:rPr>
        <w:t xml:space="preserve">Note: Hosting the application at </w:t>
      </w:r>
      <w:proofErr w:type="spellStart"/>
      <w:r w:rsidRPr="00E74826">
        <w:rPr>
          <w:i/>
          <w:iCs/>
        </w:rPr>
        <w:t>Verbat’s</w:t>
      </w:r>
      <w:proofErr w:type="spellEnd"/>
      <w:r w:rsidRPr="00E74826">
        <w:rPr>
          <w:i/>
          <w:iCs/>
        </w:rPr>
        <w:t xml:space="preserve"> server will call in for additional charges.</w:t>
      </w:r>
    </w:p>
    <w:p w14:paraId="677DDCC7" w14:textId="77777777" w:rsidR="00591DB6" w:rsidRDefault="00591DB6" w:rsidP="00416199">
      <w:pPr>
        <w:pStyle w:val="Heading2"/>
      </w:pPr>
      <w:bookmarkStart w:id="88" w:name="_Toc514867309"/>
      <w:r>
        <w:t>Release Planning</w:t>
      </w:r>
      <w:bookmarkEnd w:id="88"/>
    </w:p>
    <w:p w14:paraId="628BA218" w14:textId="77777777" w:rsidR="00591DB6" w:rsidRDefault="00591DB6" w:rsidP="00F338CE">
      <w:pPr>
        <w:pStyle w:val="ListParagraph"/>
        <w:numPr>
          <w:ilvl w:val="0"/>
          <w:numId w:val="3"/>
        </w:numPr>
        <w:spacing w:line="276" w:lineRule="auto"/>
      </w:pPr>
      <w:r>
        <w:t>Client will be informed about the release date and time through email.</w:t>
      </w:r>
    </w:p>
    <w:p w14:paraId="21D670D3" w14:textId="77777777" w:rsidR="00766ECD" w:rsidRDefault="00591DB6" w:rsidP="00F338CE">
      <w:pPr>
        <w:pStyle w:val="ListParagraph"/>
        <w:numPr>
          <w:ilvl w:val="0"/>
          <w:numId w:val="3"/>
        </w:numPr>
        <w:spacing w:line="276" w:lineRule="auto"/>
      </w:pPr>
      <w:r>
        <w:t>Client performs th</w:t>
      </w:r>
      <w:r w:rsidR="00F87692">
        <w:t>e UAT</w:t>
      </w:r>
    </w:p>
    <w:p w14:paraId="3AB31D07" w14:textId="77777777" w:rsidR="00591DB6" w:rsidRPr="00CC0486" w:rsidRDefault="000764FA" w:rsidP="00416199">
      <w:pPr>
        <w:pStyle w:val="Heading2"/>
      </w:pPr>
      <w:bookmarkStart w:id="89" w:name="_Toc514867310"/>
      <w:r>
        <w:lastRenderedPageBreak/>
        <w:t>Risk and Contingency P</w:t>
      </w:r>
      <w:r w:rsidR="00591DB6" w:rsidRPr="00CC0486">
        <w:t>lanning</w:t>
      </w:r>
      <w:bookmarkEnd w:id="89"/>
    </w:p>
    <w:p w14:paraId="046D6F3C" w14:textId="77777777" w:rsidR="00B87AA7" w:rsidRDefault="00591DB6" w:rsidP="000764FA">
      <w:pPr>
        <w:spacing w:line="240" w:lineRule="auto"/>
      </w:pPr>
      <w:r>
        <w:t xml:space="preserve">Verbat has identified various risk factors associated with this assignment and understands the impact of these risk factors on the project schedules. The objective of this section is to highlight for both Verbat and client, the risk factors, to </w:t>
      </w:r>
      <w:r w:rsidR="00B777F2">
        <w:t>analyze</w:t>
      </w:r>
      <w:r>
        <w:t xml:space="preserve"> the impact of the risks on project execution, and to propose strategies to control and reduce </w:t>
      </w:r>
      <w:r w:rsidR="001426B8">
        <w:t>the impact of the risk factor</w:t>
      </w:r>
      <w:r w:rsidR="00CC4810">
        <w:t>.</w:t>
      </w:r>
    </w:p>
    <w:p w14:paraId="75511487" w14:textId="77777777" w:rsidR="007D31A0" w:rsidRDefault="007D31A0" w:rsidP="000764FA">
      <w:pPr>
        <w:spacing w:line="240" w:lineRule="auto"/>
      </w:pPr>
    </w:p>
    <w:p w14:paraId="428D870A" w14:textId="77777777" w:rsidR="00F83CE4" w:rsidRDefault="00591DB6" w:rsidP="000764FA">
      <w:pPr>
        <w:spacing w:line="240" w:lineRule="auto"/>
      </w:pPr>
      <w:r>
        <w:t>These various risks, which could arise during the project, are tabulated below along with mitigation implementation.</w:t>
      </w:r>
    </w:p>
    <w:p w14:paraId="4A82582F" w14:textId="77777777" w:rsidR="00B62E7C" w:rsidRDefault="00B62E7C" w:rsidP="00F83CE4"/>
    <w:tbl>
      <w:tblPr>
        <w:tblW w:w="9180" w:type="dxa"/>
        <w:tblInd w:w="100" w:type="dxa"/>
        <w:tblBorders>
          <w:top w:val="single" w:sz="8" w:space="0" w:color="auto"/>
          <w:bottom w:val="single" w:sz="8" w:space="0" w:color="auto"/>
          <w:insideH w:val="single" w:sz="8" w:space="0" w:color="auto"/>
        </w:tblBorders>
        <w:tblCellMar>
          <w:left w:w="0" w:type="dxa"/>
          <w:right w:w="0" w:type="dxa"/>
        </w:tblCellMar>
        <w:tblLook w:val="04A0" w:firstRow="1" w:lastRow="0" w:firstColumn="1" w:lastColumn="0" w:noHBand="0" w:noVBand="1"/>
      </w:tblPr>
      <w:tblGrid>
        <w:gridCol w:w="2340"/>
        <w:gridCol w:w="990"/>
        <w:gridCol w:w="3420"/>
        <w:gridCol w:w="2430"/>
      </w:tblGrid>
      <w:tr w:rsidR="00B62E7C" w:rsidRPr="002E2587" w14:paraId="3B96F85E" w14:textId="77777777" w:rsidTr="00A72540">
        <w:trPr>
          <w:trHeight w:val="522"/>
          <w:tblHeader/>
        </w:trPr>
        <w:tc>
          <w:tcPr>
            <w:tcW w:w="2340" w:type="dxa"/>
            <w:shd w:val="clear" w:color="auto" w:fill="F2F2F2" w:themeFill="background1" w:themeFillShade="F2"/>
            <w:vAlign w:val="center"/>
          </w:tcPr>
          <w:p w14:paraId="057DDCD8" w14:textId="77777777" w:rsidR="00B62E7C" w:rsidRPr="002E2587" w:rsidRDefault="0080007E" w:rsidP="00B62E7C">
            <w:pPr>
              <w:pStyle w:val="NoSpacing"/>
              <w:jc w:val="left"/>
              <w:rPr>
                <w:rFonts w:cs="Open Sans Light"/>
                <w:sz w:val="16"/>
                <w:szCs w:val="16"/>
                <w:lang w:val="en-GB"/>
              </w:rPr>
            </w:pPr>
            <w:r>
              <w:rPr>
                <w:rFonts w:cs="Open Sans Light"/>
                <w:sz w:val="16"/>
                <w:szCs w:val="16"/>
                <w:lang w:val="en-GB"/>
              </w:rPr>
              <w:t> </w:t>
            </w:r>
            <w:r w:rsidR="00B62E7C" w:rsidRPr="002E2587">
              <w:rPr>
                <w:rFonts w:cs="Open Sans Light"/>
                <w:sz w:val="16"/>
                <w:szCs w:val="16"/>
                <w:lang w:val="en-GB"/>
              </w:rPr>
              <w:t>Type of risk</w:t>
            </w:r>
          </w:p>
        </w:tc>
        <w:tc>
          <w:tcPr>
            <w:tcW w:w="990" w:type="dxa"/>
            <w:shd w:val="clear" w:color="auto" w:fill="F2F2F2" w:themeFill="background1" w:themeFillShade="F2"/>
            <w:vAlign w:val="center"/>
          </w:tcPr>
          <w:p w14:paraId="488DEECF" w14:textId="77777777" w:rsidR="00B62E7C" w:rsidRPr="002E2587" w:rsidRDefault="0071258A" w:rsidP="0071258A">
            <w:pPr>
              <w:pStyle w:val="NoSpacing"/>
              <w:jc w:val="center"/>
              <w:rPr>
                <w:rFonts w:cs="Open Sans Light"/>
                <w:sz w:val="16"/>
                <w:szCs w:val="16"/>
                <w:lang w:val="en-GB"/>
              </w:rPr>
            </w:pPr>
            <w:r>
              <w:rPr>
                <w:rFonts w:cs="Open Sans Light"/>
                <w:sz w:val="16"/>
                <w:szCs w:val="16"/>
                <w:lang w:val="en-GB"/>
              </w:rPr>
              <w:t>Impact</w:t>
            </w:r>
          </w:p>
        </w:tc>
        <w:tc>
          <w:tcPr>
            <w:tcW w:w="3420" w:type="dxa"/>
            <w:shd w:val="clear" w:color="auto" w:fill="F2F2F2" w:themeFill="background1" w:themeFillShade="F2"/>
            <w:noWrap/>
            <w:tcMar>
              <w:top w:w="0" w:type="dxa"/>
              <w:left w:w="108" w:type="dxa"/>
              <w:bottom w:w="0" w:type="dxa"/>
              <w:right w:w="108" w:type="dxa"/>
            </w:tcMar>
            <w:vAlign w:val="center"/>
            <w:hideMark/>
          </w:tcPr>
          <w:p w14:paraId="080F58B7" w14:textId="77777777"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Mitigation</w:t>
            </w:r>
          </w:p>
        </w:tc>
        <w:tc>
          <w:tcPr>
            <w:tcW w:w="2430" w:type="dxa"/>
            <w:shd w:val="clear" w:color="auto" w:fill="F2F2F2" w:themeFill="background1" w:themeFillShade="F2"/>
            <w:noWrap/>
            <w:tcMar>
              <w:top w:w="0" w:type="dxa"/>
              <w:left w:w="108" w:type="dxa"/>
              <w:bottom w:w="0" w:type="dxa"/>
              <w:right w:w="108" w:type="dxa"/>
            </w:tcMar>
            <w:vAlign w:val="center"/>
            <w:hideMark/>
          </w:tcPr>
          <w:p w14:paraId="4FCB0BF8" w14:textId="77777777" w:rsidR="00B62E7C" w:rsidRPr="002E2587" w:rsidRDefault="00B62E7C" w:rsidP="00B62E7C">
            <w:pPr>
              <w:pStyle w:val="NoSpacing"/>
              <w:jc w:val="left"/>
              <w:rPr>
                <w:rFonts w:cs="Open Sans Light"/>
                <w:sz w:val="16"/>
                <w:szCs w:val="16"/>
                <w:lang w:val="en-GB"/>
              </w:rPr>
            </w:pPr>
            <w:r w:rsidRPr="002E2587">
              <w:rPr>
                <w:rFonts w:cs="Open Sans Light"/>
                <w:sz w:val="16"/>
                <w:szCs w:val="16"/>
                <w:lang w:val="en-GB"/>
              </w:rPr>
              <w:t>Risk Handling</w:t>
            </w:r>
          </w:p>
        </w:tc>
      </w:tr>
      <w:tr w:rsidR="00B62E7C" w:rsidRPr="002E2587" w14:paraId="5FB1ABCE" w14:textId="77777777" w:rsidTr="002E2587">
        <w:trPr>
          <w:trHeight w:val="1735"/>
        </w:trPr>
        <w:tc>
          <w:tcPr>
            <w:tcW w:w="2340" w:type="dxa"/>
            <w:vAlign w:val="center"/>
          </w:tcPr>
          <w:p w14:paraId="29C30EBC" w14:textId="77777777" w:rsidR="00B62E7C" w:rsidRPr="002E2587" w:rsidRDefault="00B62E7C" w:rsidP="00B62E7C">
            <w:pPr>
              <w:pStyle w:val="NoSpacing"/>
              <w:jc w:val="left"/>
              <w:rPr>
                <w:sz w:val="16"/>
                <w:szCs w:val="16"/>
                <w:lang w:val="en-GB"/>
              </w:rPr>
            </w:pPr>
            <w:r w:rsidRPr="002E2587">
              <w:rPr>
                <w:sz w:val="16"/>
                <w:szCs w:val="16"/>
                <w:lang w:val="en-GB"/>
              </w:rPr>
              <w:t>Scope Creep</w:t>
            </w:r>
          </w:p>
        </w:tc>
        <w:tc>
          <w:tcPr>
            <w:tcW w:w="990" w:type="dxa"/>
            <w:vAlign w:val="center"/>
          </w:tcPr>
          <w:p w14:paraId="3B18FAF1" w14:textId="77777777"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14:paraId="485FD5AE" w14:textId="77777777" w:rsidR="00B62E7C" w:rsidRPr="002E2587" w:rsidRDefault="00B62E7C" w:rsidP="00B62E7C">
            <w:pPr>
              <w:pStyle w:val="NoSpacing"/>
              <w:jc w:val="left"/>
              <w:rPr>
                <w:sz w:val="16"/>
                <w:szCs w:val="16"/>
                <w:lang w:val="en-GB"/>
              </w:rPr>
            </w:pPr>
            <w:r w:rsidRPr="002E2587">
              <w:rPr>
                <w:sz w:val="16"/>
                <w:szCs w:val="16"/>
                <w:lang w:val="en-GB"/>
              </w:rPr>
              <w:t xml:space="preserve">Functions and features will be detailed in system requirement documents and will go through client approval. Once this document is approved, any change to requirement will go through change management review for possible impact assessment. </w:t>
            </w:r>
          </w:p>
        </w:tc>
        <w:tc>
          <w:tcPr>
            <w:tcW w:w="2430" w:type="dxa"/>
            <w:noWrap/>
            <w:tcMar>
              <w:top w:w="0" w:type="dxa"/>
              <w:left w:w="108" w:type="dxa"/>
              <w:bottom w:w="0" w:type="dxa"/>
              <w:right w:w="108" w:type="dxa"/>
            </w:tcMar>
            <w:vAlign w:val="center"/>
          </w:tcPr>
          <w:p w14:paraId="1F953DCB" w14:textId="77777777" w:rsidR="00B62E7C" w:rsidRPr="002E2587" w:rsidRDefault="00B62E7C" w:rsidP="00B62E7C">
            <w:pPr>
              <w:pStyle w:val="NoSpacing"/>
              <w:jc w:val="left"/>
              <w:rPr>
                <w:sz w:val="16"/>
                <w:szCs w:val="16"/>
                <w:lang w:val="en-GB"/>
              </w:rPr>
            </w:pPr>
            <w:r w:rsidRPr="002E2587">
              <w:rPr>
                <w:sz w:val="16"/>
                <w:szCs w:val="16"/>
                <w:lang w:val="en-GB"/>
              </w:rPr>
              <w:t>Proper change management procedure will be implemented.</w:t>
            </w:r>
          </w:p>
          <w:p w14:paraId="3B705675" w14:textId="77777777" w:rsidR="00B62E7C" w:rsidRPr="002E2587" w:rsidRDefault="00B62E7C" w:rsidP="00B62E7C">
            <w:pPr>
              <w:pStyle w:val="NoSpacing"/>
              <w:jc w:val="left"/>
              <w:rPr>
                <w:sz w:val="16"/>
                <w:szCs w:val="16"/>
                <w:lang w:val="en-GB"/>
              </w:rPr>
            </w:pPr>
          </w:p>
        </w:tc>
      </w:tr>
      <w:tr w:rsidR="00B62E7C" w:rsidRPr="002E2587" w14:paraId="245BD603" w14:textId="77777777" w:rsidTr="002E2587">
        <w:trPr>
          <w:trHeight w:val="1780"/>
        </w:trPr>
        <w:tc>
          <w:tcPr>
            <w:tcW w:w="2340" w:type="dxa"/>
            <w:vAlign w:val="center"/>
          </w:tcPr>
          <w:p w14:paraId="3E18EDDB" w14:textId="77777777" w:rsidR="00B62E7C" w:rsidRPr="002E2587" w:rsidRDefault="00B62E7C" w:rsidP="00B62E7C">
            <w:pPr>
              <w:pStyle w:val="NoSpacing"/>
              <w:jc w:val="left"/>
              <w:rPr>
                <w:sz w:val="16"/>
                <w:szCs w:val="16"/>
                <w:lang w:val="en-GB"/>
              </w:rPr>
            </w:pPr>
            <w:r w:rsidRPr="002E2587">
              <w:rPr>
                <w:sz w:val="16"/>
                <w:szCs w:val="16"/>
                <w:lang w:val="en-GB"/>
              </w:rPr>
              <w:t>Delay in customer feedback</w:t>
            </w:r>
          </w:p>
        </w:tc>
        <w:tc>
          <w:tcPr>
            <w:tcW w:w="990" w:type="dxa"/>
            <w:vAlign w:val="center"/>
          </w:tcPr>
          <w:p w14:paraId="5D69B33D" w14:textId="77777777" w:rsidR="00B62E7C" w:rsidRPr="002E2587" w:rsidRDefault="00B62E7C" w:rsidP="002E2587">
            <w:pPr>
              <w:pStyle w:val="NoSpacing"/>
              <w:jc w:val="center"/>
              <w:rPr>
                <w:sz w:val="16"/>
                <w:szCs w:val="16"/>
                <w:lang w:val="en-GB"/>
              </w:rPr>
            </w:pPr>
            <w:r w:rsidRPr="002E2587">
              <w:rPr>
                <w:sz w:val="16"/>
                <w:szCs w:val="16"/>
                <w:lang w:val="en-GB"/>
              </w:rPr>
              <w:t>H</w:t>
            </w:r>
          </w:p>
        </w:tc>
        <w:tc>
          <w:tcPr>
            <w:tcW w:w="3420" w:type="dxa"/>
            <w:noWrap/>
            <w:tcMar>
              <w:top w:w="0" w:type="dxa"/>
              <w:left w:w="108" w:type="dxa"/>
              <w:bottom w:w="0" w:type="dxa"/>
              <w:right w:w="108" w:type="dxa"/>
            </w:tcMar>
            <w:vAlign w:val="center"/>
          </w:tcPr>
          <w:p w14:paraId="3B0E0C58" w14:textId="77777777" w:rsidR="00B62E7C" w:rsidRPr="002E2587" w:rsidRDefault="00B62E7C" w:rsidP="00B62E7C">
            <w:pPr>
              <w:pStyle w:val="NoSpacing"/>
              <w:jc w:val="left"/>
              <w:rPr>
                <w:sz w:val="16"/>
                <w:szCs w:val="16"/>
                <w:lang w:val="en-GB"/>
              </w:rPr>
            </w:pPr>
            <w:r w:rsidRPr="002E2587">
              <w:rPr>
                <w:sz w:val="16"/>
                <w:szCs w:val="16"/>
                <w:lang w:val="en-GB"/>
              </w:rPr>
              <w:t>The plan is prepared with enough lead-time for customer reviews and approvals.</w:t>
            </w:r>
          </w:p>
          <w:p w14:paraId="24FC5600" w14:textId="77777777" w:rsidR="00B62E7C" w:rsidRPr="002E2587" w:rsidRDefault="00B62E7C" w:rsidP="00B62E7C">
            <w:pPr>
              <w:pStyle w:val="NoSpacing"/>
              <w:jc w:val="left"/>
              <w:rPr>
                <w:sz w:val="16"/>
                <w:szCs w:val="16"/>
                <w:lang w:val="en-GB"/>
              </w:rPr>
            </w:pPr>
          </w:p>
          <w:p w14:paraId="7F7C0328" w14:textId="77777777" w:rsidR="00B62E7C" w:rsidRPr="002E2587" w:rsidRDefault="00B62E7C" w:rsidP="00B62E7C">
            <w:pPr>
              <w:pStyle w:val="NoSpacing"/>
              <w:jc w:val="left"/>
              <w:rPr>
                <w:sz w:val="16"/>
                <w:szCs w:val="16"/>
                <w:lang w:val="en-GB"/>
              </w:rPr>
            </w:pPr>
            <w:r w:rsidRPr="002E2587">
              <w:rPr>
                <w:sz w:val="16"/>
                <w:szCs w:val="16"/>
                <w:lang w:val="en-GB"/>
              </w:rPr>
              <w:t>The customer is indicated with the dates when the document is expected after review and approval.</w:t>
            </w:r>
          </w:p>
        </w:tc>
        <w:tc>
          <w:tcPr>
            <w:tcW w:w="2430" w:type="dxa"/>
            <w:noWrap/>
            <w:tcMar>
              <w:top w:w="0" w:type="dxa"/>
              <w:left w:w="108" w:type="dxa"/>
              <w:bottom w:w="0" w:type="dxa"/>
              <w:right w:w="108" w:type="dxa"/>
            </w:tcMar>
            <w:vAlign w:val="center"/>
          </w:tcPr>
          <w:p w14:paraId="53920878" w14:textId="77777777" w:rsidR="00B62E7C" w:rsidRPr="002E2587" w:rsidRDefault="00B62E7C" w:rsidP="00B62E7C">
            <w:pPr>
              <w:pStyle w:val="NoSpacing"/>
              <w:jc w:val="left"/>
              <w:rPr>
                <w:sz w:val="16"/>
                <w:szCs w:val="16"/>
                <w:lang w:val="en-GB"/>
              </w:rPr>
            </w:pPr>
            <w:r w:rsidRPr="002E2587">
              <w:rPr>
                <w:sz w:val="16"/>
                <w:szCs w:val="16"/>
                <w:lang w:val="en-GB"/>
              </w:rPr>
              <w:t>The request for feedback will be escalated if not attended at the right time so that the schedules are not affected. Deemed acceptance criterion is set up front and will be followed.</w:t>
            </w:r>
          </w:p>
        </w:tc>
      </w:tr>
      <w:tr w:rsidR="00B62E7C" w:rsidRPr="002E2587" w14:paraId="0725FBF9" w14:textId="77777777" w:rsidTr="002E2587">
        <w:trPr>
          <w:trHeight w:val="1510"/>
        </w:trPr>
        <w:tc>
          <w:tcPr>
            <w:tcW w:w="2340" w:type="dxa"/>
            <w:vAlign w:val="center"/>
          </w:tcPr>
          <w:p w14:paraId="722DF293" w14:textId="77777777" w:rsidR="00B62E7C" w:rsidRPr="002E2587" w:rsidRDefault="00B62E7C" w:rsidP="00B62E7C">
            <w:pPr>
              <w:pStyle w:val="NoSpacing"/>
              <w:jc w:val="left"/>
              <w:rPr>
                <w:sz w:val="16"/>
                <w:szCs w:val="16"/>
                <w:lang w:val="en-GB"/>
              </w:rPr>
            </w:pPr>
            <w:r w:rsidRPr="002E2587">
              <w:rPr>
                <w:sz w:val="16"/>
                <w:szCs w:val="16"/>
                <w:lang w:val="en-GB"/>
              </w:rPr>
              <w:t>Non-availability of necessary software’s, frameworks, database instances and infrastructure at client’s hosting environment(If hosting support is provided by Verbat)</w:t>
            </w:r>
          </w:p>
        </w:tc>
        <w:tc>
          <w:tcPr>
            <w:tcW w:w="990" w:type="dxa"/>
            <w:vAlign w:val="center"/>
          </w:tcPr>
          <w:p w14:paraId="67BFE829" w14:textId="77777777" w:rsidR="00B62E7C" w:rsidRPr="002E2587" w:rsidRDefault="00B62E7C" w:rsidP="002E2587">
            <w:pPr>
              <w:pStyle w:val="NoSpacing"/>
              <w:jc w:val="center"/>
              <w:rPr>
                <w:sz w:val="16"/>
                <w:szCs w:val="16"/>
                <w:lang w:val="en-GB"/>
              </w:rPr>
            </w:pPr>
            <w:r w:rsidRPr="002E2587">
              <w:rPr>
                <w:sz w:val="16"/>
                <w:szCs w:val="16"/>
                <w:lang w:val="en-GB"/>
              </w:rPr>
              <w:t>M</w:t>
            </w:r>
          </w:p>
        </w:tc>
        <w:tc>
          <w:tcPr>
            <w:tcW w:w="3420" w:type="dxa"/>
            <w:noWrap/>
            <w:tcMar>
              <w:top w:w="0" w:type="dxa"/>
              <w:left w:w="108" w:type="dxa"/>
              <w:bottom w:w="0" w:type="dxa"/>
              <w:right w:w="108" w:type="dxa"/>
            </w:tcMar>
            <w:vAlign w:val="center"/>
          </w:tcPr>
          <w:p w14:paraId="483A695A" w14:textId="77777777" w:rsidR="00B62E7C" w:rsidRPr="002E2587" w:rsidRDefault="00B62E7C" w:rsidP="00B62E7C">
            <w:pPr>
              <w:pStyle w:val="NoSpacing"/>
              <w:jc w:val="left"/>
              <w:rPr>
                <w:sz w:val="16"/>
                <w:szCs w:val="16"/>
                <w:lang w:val="en-GB"/>
              </w:rPr>
            </w:pPr>
            <w:r w:rsidRPr="002E2587">
              <w:rPr>
                <w:sz w:val="16"/>
                <w:szCs w:val="16"/>
                <w:lang w:val="en-GB"/>
              </w:rPr>
              <w:t>Client will be informed in advance on these requirements.</w:t>
            </w:r>
          </w:p>
        </w:tc>
        <w:tc>
          <w:tcPr>
            <w:tcW w:w="2430" w:type="dxa"/>
            <w:noWrap/>
            <w:tcMar>
              <w:top w:w="0" w:type="dxa"/>
              <w:left w:w="108" w:type="dxa"/>
              <w:bottom w:w="0" w:type="dxa"/>
              <w:right w:w="108" w:type="dxa"/>
            </w:tcMar>
            <w:vAlign w:val="center"/>
          </w:tcPr>
          <w:p w14:paraId="03E87039" w14:textId="77777777" w:rsidR="00B62E7C" w:rsidRPr="002E2587" w:rsidRDefault="00B62E7C" w:rsidP="00B62E7C">
            <w:pPr>
              <w:pStyle w:val="NoSpacing"/>
              <w:jc w:val="left"/>
              <w:rPr>
                <w:sz w:val="16"/>
                <w:szCs w:val="16"/>
                <w:lang w:val="en-GB"/>
              </w:rPr>
            </w:pPr>
            <w:r w:rsidRPr="002E2587">
              <w:rPr>
                <w:sz w:val="16"/>
                <w:szCs w:val="16"/>
                <w:lang w:val="en-GB"/>
              </w:rPr>
              <w:t xml:space="preserve">Possible impact to schedule. </w:t>
            </w:r>
          </w:p>
        </w:tc>
      </w:tr>
      <w:tr w:rsidR="00B62E7C" w:rsidRPr="002E2587" w14:paraId="2497EC01" w14:textId="77777777" w:rsidTr="002E2587">
        <w:trPr>
          <w:trHeight w:val="1780"/>
        </w:trPr>
        <w:tc>
          <w:tcPr>
            <w:tcW w:w="2340" w:type="dxa"/>
            <w:vAlign w:val="center"/>
          </w:tcPr>
          <w:p w14:paraId="57403AF3" w14:textId="77777777" w:rsidR="00B62E7C" w:rsidRPr="002E2587" w:rsidRDefault="00B62E7C" w:rsidP="00B62E7C">
            <w:pPr>
              <w:pStyle w:val="NoSpacing"/>
              <w:jc w:val="left"/>
              <w:rPr>
                <w:sz w:val="16"/>
                <w:szCs w:val="16"/>
                <w:lang w:val="en-GB"/>
              </w:rPr>
            </w:pPr>
            <w:r w:rsidRPr="002E2587">
              <w:rPr>
                <w:sz w:val="16"/>
                <w:szCs w:val="16"/>
                <w:lang w:val="en-GB"/>
              </w:rPr>
              <w:t>Manpower attrition</w:t>
            </w:r>
          </w:p>
        </w:tc>
        <w:tc>
          <w:tcPr>
            <w:tcW w:w="990" w:type="dxa"/>
            <w:vAlign w:val="center"/>
          </w:tcPr>
          <w:p w14:paraId="56225EA8" w14:textId="77777777" w:rsidR="00B62E7C" w:rsidRPr="002E2587" w:rsidRDefault="00B62E7C" w:rsidP="002E2587">
            <w:pPr>
              <w:pStyle w:val="NoSpacing"/>
              <w:jc w:val="center"/>
              <w:rPr>
                <w:sz w:val="16"/>
                <w:szCs w:val="16"/>
                <w:lang w:val="en-GB"/>
              </w:rPr>
            </w:pPr>
            <w:r w:rsidRPr="002E2587">
              <w:rPr>
                <w:sz w:val="16"/>
                <w:szCs w:val="16"/>
                <w:lang w:val="en-GB"/>
              </w:rPr>
              <w:t>L</w:t>
            </w:r>
          </w:p>
        </w:tc>
        <w:tc>
          <w:tcPr>
            <w:tcW w:w="3420" w:type="dxa"/>
            <w:noWrap/>
            <w:tcMar>
              <w:top w:w="0" w:type="dxa"/>
              <w:left w:w="108" w:type="dxa"/>
              <w:bottom w:w="0" w:type="dxa"/>
              <w:right w:w="108" w:type="dxa"/>
            </w:tcMar>
            <w:vAlign w:val="center"/>
          </w:tcPr>
          <w:p w14:paraId="7F963FD3" w14:textId="77777777" w:rsidR="00B62E7C" w:rsidRPr="002E2587" w:rsidRDefault="00B62E7C" w:rsidP="00B62E7C">
            <w:pPr>
              <w:pStyle w:val="NoSpacing"/>
              <w:jc w:val="left"/>
              <w:rPr>
                <w:sz w:val="16"/>
                <w:szCs w:val="16"/>
                <w:lang w:val="en-GB"/>
              </w:rPr>
            </w:pPr>
            <w:r w:rsidRPr="002E2587">
              <w:rPr>
                <w:sz w:val="16"/>
                <w:szCs w:val="16"/>
                <w:lang w:val="en-GB"/>
              </w:rPr>
              <w:t>All efforts would be made to ensure process dependence rather than being person dependent. As a risk mitigation plan Verbat will train backups.</w:t>
            </w:r>
          </w:p>
          <w:p w14:paraId="421B77F7" w14:textId="77777777" w:rsidR="00B62E7C" w:rsidRPr="002E2587" w:rsidRDefault="00B62E7C" w:rsidP="00B62E7C">
            <w:pPr>
              <w:pStyle w:val="NoSpacing"/>
              <w:jc w:val="left"/>
              <w:rPr>
                <w:sz w:val="16"/>
                <w:szCs w:val="16"/>
                <w:lang w:val="en-GB"/>
              </w:rPr>
            </w:pPr>
          </w:p>
          <w:p w14:paraId="32D61161" w14:textId="77777777" w:rsidR="00B62E7C" w:rsidRPr="002E2587" w:rsidRDefault="00B62E7C" w:rsidP="00B62E7C">
            <w:pPr>
              <w:pStyle w:val="NoSpacing"/>
              <w:jc w:val="left"/>
              <w:rPr>
                <w:sz w:val="16"/>
                <w:szCs w:val="16"/>
                <w:lang w:val="en-GB"/>
              </w:rPr>
            </w:pPr>
          </w:p>
        </w:tc>
        <w:tc>
          <w:tcPr>
            <w:tcW w:w="2430" w:type="dxa"/>
            <w:noWrap/>
            <w:tcMar>
              <w:top w:w="0" w:type="dxa"/>
              <w:left w:w="108" w:type="dxa"/>
              <w:bottom w:w="0" w:type="dxa"/>
              <w:right w:w="108" w:type="dxa"/>
            </w:tcMar>
            <w:vAlign w:val="center"/>
          </w:tcPr>
          <w:p w14:paraId="59657720" w14:textId="77777777" w:rsidR="00B62E7C" w:rsidRPr="002E2587" w:rsidRDefault="00B62E7C" w:rsidP="00B62E7C">
            <w:pPr>
              <w:pStyle w:val="NoSpacing"/>
              <w:jc w:val="left"/>
              <w:rPr>
                <w:sz w:val="16"/>
                <w:szCs w:val="16"/>
                <w:lang w:val="en-GB"/>
              </w:rPr>
            </w:pPr>
            <w:r w:rsidRPr="002E2587">
              <w:rPr>
                <w:sz w:val="16"/>
                <w:szCs w:val="16"/>
                <w:lang w:val="en-GB"/>
              </w:rPr>
              <w:t xml:space="preserve">A new person will be identified as early as possible, provided the required project-specific training and mentored by the senior members of the team to minimise impact of attrition on the project. </w:t>
            </w:r>
          </w:p>
        </w:tc>
      </w:tr>
    </w:tbl>
    <w:p w14:paraId="7345B2FC" w14:textId="77777777" w:rsidR="007D31A0" w:rsidRDefault="007D31A0" w:rsidP="007D31A0">
      <w:pPr>
        <w:rPr>
          <w:i/>
        </w:rPr>
      </w:pPr>
      <w:r w:rsidRPr="00B938B6">
        <w:rPr>
          <w:i/>
        </w:rPr>
        <w:t>H-High, M-Medium, L-Low, NA-Not Applicable</w:t>
      </w:r>
    </w:p>
    <w:p w14:paraId="53F05878" w14:textId="77777777" w:rsidR="007D31A0" w:rsidRDefault="007D31A0" w:rsidP="007D31A0"/>
    <w:p w14:paraId="467ED53A" w14:textId="77777777" w:rsidR="007D31A0" w:rsidRDefault="007D31A0">
      <w:pPr>
        <w:spacing w:after="160" w:line="259" w:lineRule="auto"/>
        <w:jc w:val="left"/>
        <w:rPr>
          <w:rFonts w:eastAsiaTheme="majorEastAsia" w:cstheme="majorBidi"/>
          <w:sz w:val="52"/>
          <w:szCs w:val="32"/>
        </w:rPr>
      </w:pPr>
      <w:r>
        <w:br w:type="page"/>
      </w:r>
    </w:p>
    <w:p w14:paraId="0AC6DF8D" w14:textId="77777777" w:rsidR="007D1454" w:rsidRDefault="007D1454" w:rsidP="00431C23">
      <w:pPr>
        <w:pStyle w:val="Heading1"/>
      </w:pPr>
      <w:bookmarkStart w:id="90" w:name="_Toc514867311"/>
      <w:r w:rsidRPr="007D1454">
        <w:lastRenderedPageBreak/>
        <w:t>Change Management</w:t>
      </w:r>
      <w:bookmarkEnd w:id="90"/>
    </w:p>
    <w:p w14:paraId="0A7AD0A9" w14:textId="77777777" w:rsidR="007D1454" w:rsidRDefault="007D1454" w:rsidP="007D1454">
      <w:r w:rsidRPr="007D1454">
        <w:t>Any addition which comes out of the project scope, upon and after the launch of the tool will be considered as change management. Verbat recommends the following change management procedure for the same.</w:t>
      </w:r>
    </w:p>
    <w:p w14:paraId="24A38BDC" w14:textId="77777777" w:rsidR="007D1454" w:rsidRPr="007D1454" w:rsidRDefault="007D1454" w:rsidP="007D1454"/>
    <w:p w14:paraId="31392DB2" w14:textId="77777777" w:rsidR="007D1454" w:rsidRPr="007D1454" w:rsidRDefault="007D1454" w:rsidP="00F338CE">
      <w:pPr>
        <w:pStyle w:val="ListParagraph"/>
        <w:numPr>
          <w:ilvl w:val="0"/>
          <w:numId w:val="4"/>
        </w:numPr>
      </w:pPr>
      <w:r w:rsidRPr="007D1454">
        <w:t>Any change which comes out of the project scope, which was discussed, documented, and mutually approved by both the parties in the requirement stage, will be carried out only through raising a change request.</w:t>
      </w:r>
    </w:p>
    <w:p w14:paraId="799AD708" w14:textId="77777777" w:rsidR="007D1454" w:rsidRPr="007D1454" w:rsidRDefault="007D1454" w:rsidP="00F338CE">
      <w:pPr>
        <w:pStyle w:val="ListParagraph"/>
        <w:numPr>
          <w:ilvl w:val="0"/>
          <w:numId w:val="4"/>
        </w:numPr>
      </w:pPr>
      <w:r w:rsidRPr="007D1454">
        <w:t>Change request will be studied and an impact analysis on the existing work flow will be performed.</w:t>
      </w:r>
    </w:p>
    <w:p w14:paraId="44385826" w14:textId="77777777" w:rsidR="007D1454" w:rsidRPr="007D1454" w:rsidRDefault="007D1454" w:rsidP="00F338CE">
      <w:pPr>
        <w:pStyle w:val="ListParagraph"/>
        <w:numPr>
          <w:ilvl w:val="0"/>
          <w:numId w:val="4"/>
        </w:numPr>
      </w:pPr>
      <w:r w:rsidRPr="007D1454">
        <w:t>On finalizing the impact, effort estimation for the change will be calculated and raised as additional requirement.</w:t>
      </w:r>
    </w:p>
    <w:p w14:paraId="409A8897" w14:textId="77777777" w:rsidR="007D1454" w:rsidRPr="007D1454" w:rsidRDefault="007D1454" w:rsidP="00F338CE">
      <w:pPr>
        <w:pStyle w:val="ListParagraph"/>
        <w:numPr>
          <w:ilvl w:val="0"/>
          <w:numId w:val="4"/>
        </w:numPr>
      </w:pPr>
      <w:r w:rsidRPr="007D1454">
        <w:t>Verbat will initiate the change request only after getting a formal approval from the client for the additional changes raised.</w:t>
      </w:r>
    </w:p>
    <w:p w14:paraId="0376DA15" w14:textId="77777777" w:rsidR="005F61B9" w:rsidRDefault="005F61B9" w:rsidP="005F61B9">
      <w:pPr>
        <w:pStyle w:val="ListParagraph"/>
        <w:numPr>
          <w:ilvl w:val="0"/>
          <w:numId w:val="4"/>
        </w:numPr>
      </w:pPr>
      <w:r>
        <w:t xml:space="preserve">Any </w:t>
      </w:r>
      <w:r w:rsidRPr="00381F23">
        <w:t xml:space="preserve">change from the scope will be charged at </w:t>
      </w:r>
      <w:r w:rsidRPr="00381F23">
        <w:rPr>
          <w:bCs/>
        </w:rPr>
        <w:t>the agreed man day rate (refer financial proposal)</w:t>
      </w:r>
      <w:r w:rsidRPr="00381F23">
        <w:t xml:space="preserve"> and approval</w:t>
      </w:r>
      <w:r>
        <w:t xml:space="preserve"> from the clients will be availed before commencing on any change management.</w:t>
      </w:r>
    </w:p>
    <w:p w14:paraId="01990736" w14:textId="77777777" w:rsidR="005F1181" w:rsidRPr="00B06322" w:rsidRDefault="002C2170" w:rsidP="00766ECD">
      <w:r>
        <w:rPr>
          <w:noProof/>
        </w:rPr>
        <w:drawing>
          <wp:anchor distT="0" distB="0" distL="114300" distR="114300" simplePos="0" relativeHeight="251638784" behindDoc="0" locked="0" layoutInCell="1" allowOverlap="1" wp14:anchorId="329D6FD9" wp14:editId="29D751B7">
            <wp:simplePos x="0" y="0"/>
            <wp:positionH relativeFrom="column">
              <wp:posOffset>133350</wp:posOffset>
            </wp:positionH>
            <wp:positionV relativeFrom="paragraph">
              <wp:posOffset>328930</wp:posOffset>
            </wp:positionV>
            <wp:extent cx="5915660" cy="2200275"/>
            <wp:effectExtent l="0" t="0" r="0" b="0"/>
            <wp:wrapThrough wrapText="bothSides">
              <wp:wrapPolygon edited="0">
                <wp:start x="278" y="0"/>
                <wp:lineTo x="348" y="21506"/>
                <wp:lineTo x="17876" y="21506"/>
                <wp:lineTo x="21563" y="21506"/>
                <wp:lineTo x="21493" y="0"/>
                <wp:lineTo x="278" y="0"/>
              </wp:wrapPolygon>
            </wp:wrapThrough>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5660" cy="2200275"/>
                    </a:xfrm>
                    <a:prstGeom prst="rect">
                      <a:avLst/>
                    </a:prstGeom>
                    <a:noFill/>
                  </pic:spPr>
                </pic:pic>
              </a:graphicData>
            </a:graphic>
            <wp14:sizeRelH relativeFrom="page">
              <wp14:pctWidth>0</wp14:pctWidth>
            </wp14:sizeRelH>
            <wp14:sizeRelV relativeFrom="page">
              <wp14:pctHeight>0</wp14:pctHeight>
            </wp14:sizeRelV>
          </wp:anchor>
        </w:drawing>
      </w:r>
      <w:r>
        <w:br w:type="page"/>
      </w:r>
      <w:bookmarkStart w:id="91" w:name="_Toc476219439"/>
      <w:bookmarkStart w:id="92" w:name="_Toc475107759"/>
      <w:bookmarkStart w:id="93" w:name="_Toc474253227"/>
    </w:p>
    <w:p w14:paraId="66B66334" w14:textId="77777777" w:rsidR="002823EB" w:rsidRDefault="00CB4FB2" w:rsidP="002823EB">
      <w:pPr>
        <w:pStyle w:val="Heading1"/>
        <w:ind w:left="0" w:firstLine="0"/>
      </w:pPr>
      <w:bookmarkStart w:id="94" w:name="_Toc514867312"/>
      <w:bookmarkEnd w:id="91"/>
      <w:bookmarkEnd w:id="92"/>
      <w:bookmarkEnd w:id="93"/>
      <w:r>
        <w:lastRenderedPageBreak/>
        <w:t>Miscellaneous</w:t>
      </w:r>
      <w:bookmarkEnd w:id="94"/>
    </w:p>
    <w:p w14:paraId="7E08B1C2" w14:textId="77777777" w:rsidR="002823EB" w:rsidRDefault="002823EB" w:rsidP="00416199">
      <w:pPr>
        <w:pStyle w:val="Heading2"/>
      </w:pPr>
      <w:bookmarkStart w:id="95" w:name="_Toc514867313"/>
      <w:r>
        <w:t>Acceptance Criteria</w:t>
      </w:r>
      <w:bookmarkEnd w:id="95"/>
    </w:p>
    <w:p w14:paraId="2E984C0D" w14:textId="77777777" w:rsidR="003217FF" w:rsidRPr="00CE5853" w:rsidRDefault="003217FF" w:rsidP="006B2533">
      <w:pPr>
        <w:pStyle w:val="ListParagraph"/>
        <w:numPr>
          <w:ilvl w:val="0"/>
          <w:numId w:val="19"/>
        </w:numPr>
      </w:pPr>
      <w:r w:rsidRPr="00CE5853">
        <w:t xml:space="preserve">UAT sign off should happen within </w:t>
      </w:r>
      <w:r>
        <w:t>14</w:t>
      </w:r>
      <w:r w:rsidRPr="00CE5853">
        <w:t xml:space="preserve"> Days from the release of each module/ Phase and the acceptance confirmation needs to be mailed to Verbat failing which Verbat will consider the project as approved by the Client.</w:t>
      </w:r>
    </w:p>
    <w:p w14:paraId="23AA49D8" w14:textId="77777777" w:rsidR="003217FF" w:rsidRDefault="003217FF" w:rsidP="006B2533">
      <w:pPr>
        <w:pStyle w:val="ListParagraph"/>
        <w:numPr>
          <w:ilvl w:val="0"/>
          <w:numId w:val="19"/>
        </w:numPr>
      </w:pPr>
      <w:r w:rsidRPr="00C86BAD">
        <w:t xml:space="preserve">Any comments or reason for rejection need to be documented and the same needs to be sent as an email from the official mail id of </w:t>
      </w:r>
      <w:r>
        <w:t>Client</w:t>
      </w:r>
      <w:r w:rsidRPr="00C86BAD">
        <w:t xml:space="preserve"> to Verbat on or before </w:t>
      </w:r>
      <w:r>
        <w:t>14</w:t>
      </w:r>
      <w:r w:rsidRPr="00C86BAD">
        <w:t xml:space="preserve"> days from the first release.</w:t>
      </w:r>
    </w:p>
    <w:p w14:paraId="56DFA302" w14:textId="77777777" w:rsidR="003217FF" w:rsidRDefault="003217FF" w:rsidP="006B2533">
      <w:pPr>
        <w:pStyle w:val="ListParagraph"/>
        <w:numPr>
          <w:ilvl w:val="0"/>
          <w:numId w:val="19"/>
        </w:numPr>
      </w:pPr>
      <w:r w:rsidRPr="00C86BAD">
        <w:t xml:space="preserve">Timeframe for acceptance for any further release will be mutually agreed and finalized between </w:t>
      </w:r>
      <w:r>
        <w:t>Client</w:t>
      </w:r>
      <w:r w:rsidRPr="00C86BAD">
        <w:t xml:space="preserve"> and Verbat depending on the UAT Comments</w:t>
      </w:r>
      <w:r>
        <w:t>.</w:t>
      </w:r>
    </w:p>
    <w:p w14:paraId="5C7D5EC3" w14:textId="77777777" w:rsidR="003217FF" w:rsidRDefault="003217FF" w:rsidP="003217FF">
      <w:pPr>
        <w:pStyle w:val="Heading2"/>
      </w:pPr>
      <w:bookmarkStart w:id="96" w:name="_Toc510595042"/>
      <w:bookmarkStart w:id="97" w:name="_Toc510877070"/>
      <w:bookmarkStart w:id="98" w:name="_Toc514867314"/>
      <w:r>
        <w:t>Warranty</w:t>
      </w:r>
      <w:bookmarkEnd w:id="96"/>
      <w:bookmarkEnd w:id="97"/>
      <w:bookmarkEnd w:id="98"/>
    </w:p>
    <w:p w14:paraId="50A95347" w14:textId="77777777" w:rsidR="003217FF" w:rsidRDefault="003217FF" w:rsidP="006B2533">
      <w:pPr>
        <w:pStyle w:val="ListParagraph"/>
        <w:numPr>
          <w:ilvl w:val="0"/>
          <w:numId w:val="20"/>
        </w:numPr>
      </w:pPr>
      <w:r>
        <w:t xml:space="preserve">Verbat shall provide a bug ﬁx </w:t>
      </w:r>
      <w:r w:rsidRPr="00353CBD">
        <w:rPr>
          <w:highlight w:val="yellow"/>
        </w:rPr>
        <w:t>warranty</w:t>
      </w:r>
      <w:r>
        <w:t xml:space="preserve"> at no additional cost for </w:t>
      </w:r>
      <w:r w:rsidRPr="00353CBD">
        <w:rPr>
          <w:highlight w:val="yellow"/>
        </w:rPr>
        <w:t>30 days from</w:t>
      </w:r>
      <w:r>
        <w:t xml:space="preserve"> the date of acceptance of the project, for correction of any errors in the developed application that may be attributed to Verbat.</w:t>
      </w:r>
    </w:p>
    <w:p w14:paraId="0AECAEFA" w14:textId="77777777" w:rsidR="003217FF" w:rsidRDefault="003217FF" w:rsidP="006B2533">
      <w:pPr>
        <w:pStyle w:val="ListParagraph"/>
        <w:numPr>
          <w:ilvl w:val="0"/>
          <w:numId w:val="20"/>
        </w:numPr>
      </w:pPr>
      <w:r>
        <w:t xml:space="preserve">However, this does not cover modifications by Client, or use of the application on an environment other than the proposed environment, or other circumstances outside </w:t>
      </w:r>
      <w:proofErr w:type="spellStart"/>
      <w:r>
        <w:t>Verbat’s</w:t>
      </w:r>
      <w:proofErr w:type="spellEnd"/>
      <w:r>
        <w:t xml:space="preserve"> reasonable control. In such a case Verbat reserves the right to charge for its services. </w:t>
      </w:r>
    </w:p>
    <w:p w14:paraId="35015AAD" w14:textId="77777777" w:rsidR="003217FF" w:rsidRDefault="003217FF" w:rsidP="006B2533">
      <w:pPr>
        <w:pStyle w:val="ListParagraph"/>
        <w:numPr>
          <w:ilvl w:val="0"/>
          <w:numId w:val="20"/>
        </w:numPr>
      </w:pPr>
      <w:r>
        <w:t>All error corrections will be executed at Verbat India office. In the event of any need for on-site work, all expenses incurred for such trips will be payable to Verbat by Client.</w:t>
      </w:r>
    </w:p>
    <w:p w14:paraId="10007EFC" w14:textId="77777777" w:rsidR="003217FF" w:rsidRDefault="003217FF" w:rsidP="003217FF">
      <w:pPr>
        <w:ind w:left="360"/>
      </w:pPr>
    </w:p>
    <w:p w14:paraId="7E143EBE" w14:textId="77777777" w:rsidR="002823EB" w:rsidRDefault="002823EB" w:rsidP="00416199">
      <w:pPr>
        <w:pStyle w:val="Heading2"/>
      </w:pPr>
      <w:bookmarkStart w:id="99" w:name="_Toc514867315"/>
      <w:r>
        <w:t>General Terms and Conditions</w:t>
      </w:r>
      <w:bookmarkEnd w:id="99"/>
    </w:p>
    <w:p w14:paraId="69B7FDE0" w14:textId="77777777" w:rsidR="003217FF" w:rsidRDefault="003217FF" w:rsidP="006B2533">
      <w:pPr>
        <w:pStyle w:val="ListParagraph"/>
        <w:numPr>
          <w:ilvl w:val="0"/>
          <w:numId w:val="21"/>
        </w:numPr>
      </w:pPr>
      <w:r>
        <w:t>Offer Valid for 30 calendar days from the date of submission of the Proposal</w:t>
      </w:r>
    </w:p>
    <w:p w14:paraId="52936825" w14:textId="77777777" w:rsidR="003217FF" w:rsidRDefault="003217FF" w:rsidP="006B2533">
      <w:pPr>
        <w:pStyle w:val="ListParagraph"/>
        <w:numPr>
          <w:ilvl w:val="0"/>
          <w:numId w:val="21"/>
        </w:numPr>
      </w:pPr>
      <w:r w:rsidRPr="00C86BAD">
        <w:t>All the projects activities will be carried out from our off-shore development center in India</w:t>
      </w:r>
    </w:p>
    <w:p w14:paraId="7C0F3140" w14:textId="77777777" w:rsidR="003217FF" w:rsidRPr="000C355E" w:rsidRDefault="003217FF" w:rsidP="006B2533">
      <w:pPr>
        <w:pStyle w:val="ListParagraph"/>
        <w:numPr>
          <w:ilvl w:val="0"/>
          <w:numId w:val="22"/>
        </w:numPr>
      </w:pPr>
      <w:r w:rsidRPr="000C355E">
        <w:t>All the documentation will be provided in English.</w:t>
      </w:r>
    </w:p>
    <w:p w14:paraId="6DE14DF9" w14:textId="77777777" w:rsidR="003217FF" w:rsidRDefault="003217FF" w:rsidP="006B2533">
      <w:pPr>
        <w:pStyle w:val="ListParagraph"/>
        <w:numPr>
          <w:ilvl w:val="0"/>
          <w:numId w:val="22"/>
        </w:numPr>
      </w:pPr>
      <w:r w:rsidRPr="00FC7E78">
        <w:t>Third party components may be used to develop this application.</w:t>
      </w:r>
    </w:p>
    <w:p w14:paraId="77792EAF" w14:textId="77777777" w:rsidR="003217FF" w:rsidRDefault="003217FF" w:rsidP="006B2533">
      <w:pPr>
        <w:pStyle w:val="ListParagraph"/>
        <w:numPr>
          <w:ilvl w:val="0"/>
          <w:numId w:val="22"/>
        </w:numPr>
      </w:pPr>
      <w:r w:rsidRPr="00C86BAD">
        <w:lastRenderedPageBreak/>
        <w:t>The scope of the project is to develop the Application as detailed in the scope of the project and mentioned in this proposal. Any changes or additions will have to go through change management.</w:t>
      </w:r>
    </w:p>
    <w:p w14:paraId="7F00D8B2" w14:textId="77777777" w:rsidR="003217FF" w:rsidRDefault="003217FF" w:rsidP="006B2533">
      <w:pPr>
        <w:pStyle w:val="ListParagraph"/>
        <w:numPr>
          <w:ilvl w:val="0"/>
          <w:numId w:val="22"/>
        </w:numPr>
      </w:pPr>
      <w:r>
        <w:t xml:space="preserve">This proposal would have been derived or concluded from either the RFQ /RFP/data shared via email / information transferred during an initial requirement analysis meeting / </w:t>
      </w:r>
      <w:proofErr w:type="spellStart"/>
      <w:r>
        <w:t>tele</w:t>
      </w:r>
      <w:proofErr w:type="spellEnd"/>
      <w:r>
        <w:t>-conversation. Verbat Technologies reserves the right to change the terms of this proposal as the final terms (including the costing), features &amp; functionalities and timeline could change during the course of the project. Hence any fees quoted / timeline committed in this proposal may not be considered as final unless agreed and signed by both parties.</w:t>
      </w:r>
    </w:p>
    <w:p w14:paraId="5E861EDF" w14:textId="77777777" w:rsidR="003217FF" w:rsidRPr="00C50DC3" w:rsidRDefault="003217FF" w:rsidP="006B2533">
      <w:pPr>
        <w:pStyle w:val="ListParagraph"/>
        <w:numPr>
          <w:ilvl w:val="0"/>
          <w:numId w:val="22"/>
        </w:numPr>
      </w:pPr>
      <w:r w:rsidRPr="00C50DC3">
        <w:t>Web Application will be best viewed only in the environment mentioned in the section Browser Compatibility</w:t>
      </w:r>
    </w:p>
    <w:p w14:paraId="5A5B34BD" w14:textId="77777777" w:rsidR="003217FF" w:rsidRPr="00963AA4" w:rsidRDefault="003217FF" w:rsidP="006B2533">
      <w:pPr>
        <w:pStyle w:val="ListParagraph"/>
        <w:numPr>
          <w:ilvl w:val="0"/>
          <w:numId w:val="22"/>
        </w:numPr>
      </w:pPr>
      <w:r>
        <w:t>Mobile app will be best viewed only in the environment mentioned in the section Hardware Interface</w:t>
      </w:r>
    </w:p>
    <w:p w14:paraId="78032DCB" w14:textId="77777777" w:rsidR="003217FF" w:rsidRDefault="003217FF" w:rsidP="006B2533">
      <w:pPr>
        <w:pStyle w:val="ListParagraph"/>
        <w:numPr>
          <w:ilvl w:val="0"/>
          <w:numId w:val="22"/>
        </w:numPr>
      </w:pPr>
      <w:r>
        <w:t xml:space="preserve">All Source Code and other project artefacts would adhere to the Verbat document templates and internal coding standards </w:t>
      </w:r>
    </w:p>
    <w:p w14:paraId="2D00BD9B" w14:textId="77777777" w:rsidR="003217FF" w:rsidRDefault="003217FF" w:rsidP="006B2533">
      <w:pPr>
        <w:pStyle w:val="ListParagraph"/>
        <w:numPr>
          <w:ilvl w:val="0"/>
          <w:numId w:val="22"/>
        </w:numPr>
      </w:pPr>
      <w:r>
        <w:t>Acceptance criteria shall be based on the clauses which were mutually discussed between Verbat and Client at the Requirement Analysis phase and the same will be documented and approved by both parties through official emails</w:t>
      </w:r>
    </w:p>
    <w:p w14:paraId="1076BCB4" w14:textId="77777777" w:rsidR="003217FF" w:rsidRDefault="003217FF" w:rsidP="006B2533">
      <w:pPr>
        <w:pStyle w:val="ListParagraph"/>
        <w:numPr>
          <w:ilvl w:val="0"/>
          <w:numId w:val="22"/>
        </w:numPr>
      </w:pPr>
      <w:r>
        <w:t>In case Client requires any extension of the proposed acceptance schedule, the associated effort and cost of such extension can be mutually reviewed</w:t>
      </w:r>
    </w:p>
    <w:p w14:paraId="3631ED41" w14:textId="77777777" w:rsidR="003217FF" w:rsidRDefault="003217FF" w:rsidP="006B2533">
      <w:pPr>
        <w:pStyle w:val="ListParagraph"/>
        <w:numPr>
          <w:ilvl w:val="0"/>
          <w:numId w:val="22"/>
        </w:numPr>
      </w:pPr>
      <w:r>
        <w:t xml:space="preserve">For any circumstances if project needs to be put on Hold / Stop it requires minimum request notice </w:t>
      </w:r>
      <w:r w:rsidRPr="00C50DC3">
        <w:t>period of 14 days</w:t>
      </w:r>
      <w:r>
        <w:t xml:space="preserve"> along with duration for which request will be addressed by management and final decision on the request will be based on that</w:t>
      </w:r>
    </w:p>
    <w:p w14:paraId="3467A25E" w14:textId="77777777" w:rsidR="003217FF" w:rsidRDefault="003217FF" w:rsidP="006B2533">
      <w:pPr>
        <w:pStyle w:val="ListParagraph"/>
        <w:numPr>
          <w:ilvl w:val="0"/>
          <w:numId w:val="22"/>
        </w:numPr>
      </w:pPr>
      <w:r>
        <w:t>If deployment is done in Client’s server, Verbat cannot be held responsible for any performance issues arising due to hardware malfunctions.</w:t>
      </w:r>
    </w:p>
    <w:p w14:paraId="06CCBC21" w14:textId="77777777" w:rsidR="003217FF" w:rsidRDefault="003217FF" w:rsidP="006B2533">
      <w:pPr>
        <w:pStyle w:val="ListParagraph"/>
        <w:numPr>
          <w:ilvl w:val="0"/>
          <w:numId w:val="22"/>
        </w:numPr>
      </w:pPr>
      <w:r>
        <w:t>Client is responsible for data backup in case the application is not hosted on Verbat server</w:t>
      </w:r>
    </w:p>
    <w:p w14:paraId="7759F881" w14:textId="77777777" w:rsidR="00840776" w:rsidRDefault="003217FF" w:rsidP="006B2533">
      <w:pPr>
        <w:pStyle w:val="ListParagraph"/>
        <w:numPr>
          <w:ilvl w:val="0"/>
          <w:numId w:val="22"/>
        </w:numPr>
      </w:pPr>
      <w:r>
        <w:t>Source code will only be delivered or uploaded on the Production Server once the due payments are made.</w:t>
      </w:r>
    </w:p>
    <w:p w14:paraId="519F67BF" w14:textId="77777777" w:rsidR="00840776" w:rsidRDefault="00840776">
      <w:pPr>
        <w:spacing w:after="160" w:line="259" w:lineRule="auto"/>
        <w:jc w:val="left"/>
      </w:pPr>
      <w:r>
        <w:br w:type="page"/>
      </w:r>
    </w:p>
    <w:p w14:paraId="6B5BE007" w14:textId="77777777" w:rsidR="002823EB" w:rsidRPr="003B35B6" w:rsidRDefault="002823EB" w:rsidP="00416199">
      <w:pPr>
        <w:pStyle w:val="Heading2"/>
      </w:pPr>
      <w:bookmarkStart w:id="100" w:name="_Toc514867316"/>
      <w:r w:rsidRPr="003B35B6">
        <w:lastRenderedPageBreak/>
        <w:t>Assumptions and Dependencies</w:t>
      </w:r>
      <w:bookmarkEnd w:id="100"/>
    </w:p>
    <w:p w14:paraId="3EAE5DFC" w14:textId="77777777" w:rsidR="003217FF" w:rsidRDefault="003217FF" w:rsidP="006B2533">
      <w:pPr>
        <w:pStyle w:val="ListParagraph"/>
        <w:numPr>
          <w:ilvl w:val="0"/>
          <w:numId w:val="23"/>
        </w:numPr>
      </w:pPr>
      <w:r w:rsidRPr="00E6537A">
        <w:t>Detailed system study is required before the start of the project.</w:t>
      </w:r>
    </w:p>
    <w:p w14:paraId="425866B0" w14:textId="77777777" w:rsidR="003217FF" w:rsidRDefault="003217FF" w:rsidP="006B2533">
      <w:pPr>
        <w:pStyle w:val="ListParagraph"/>
        <w:numPr>
          <w:ilvl w:val="0"/>
          <w:numId w:val="23"/>
        </w:numPr>
      </w:pPr>
      <w:r>
        <w:t xml:space="preserve">During the requirement gathering phase, authorized personnel from the Client’s side is expected to be available for discussion and finalizing the HLD (High Level Design), before development commences. </w:t>
      </w:r>
    </w:p>
    <w:p w14:paraId="5468351E" w14:textId="77777777" w:rsidR="003217FF" w:rsidRDefault="003217FF" w:rsidP="006B2533">
      <w:pPr>
        <w:pStyle w:val="ListParagraph"/>
        <w:numPr>
          <w:ilvl w:val="0"/>
          <w:numId w:val="23"/>
        </w:numPr>
      </w:pPr>
      <w:r>
        <w:t>Type of reports and formats, if under the scope of the project, needs to be specified by Client before project sign off.</w:t>
      </w:r>
    </w:p>
    <w:p w14:paraId="3CCAAF2B" w14:textId="77777777" w:rsidR="003217FF" w:rsidRDefault="003217FF" w:rsidP="006B2533">
      <w:pPr>
        <w:pStyle w:val="ListParagraph"/>
        <w:numPr>
          <w:ilvl w:val="0"/>
          <w:numId w:val="23"/>
        </w:numPr>
      </w:pPr>
      <w:r>
        <w:t>Workflows if under the scope of the project, need to be specified/ confirmed by client before project signoff.</w:t>
      </w:r>
    </w:p>
    <w:p w14:paraId="46AED458" w14:textId="77777777" w:rsidR="003217FF" w:rsidRDefault="003217FF" w:rsidP="006B2533">
      <w:pPr>
        <w:pStyle w:val="ListParagraph"/>
        <w:numPr>
          <w:ilvl w:val="0"/>
          <w:numId w:val="23"/>
        </w:numPr>
      </w:pPr>
      <w:r>
        <w:t>Verbat assumes that all sign-offs from Client will be provided within agreed and specified timeframe.</w:t>
      </w:r>
    </w:p>
    <w:p w14:paraId="3C151800" w14:textId="77777777" w:rsidR="003217FF" w:rsidRDefault="003217FF" w:rsidP="006B2533">
      <w:pPr>
        <w:pStyle w:val="ListParagraph"/>
        <w:numPr>
          <w:ilvl w:val="0"/>
          <w:numId w:val="23"/>
        </w:numPr>
      </w:pPr>
      <w:r>
        <w:t>Client will provide all the necessary contents, both text and image, before starting the project in the format suggested by Verbat (if any).</w:t>
      </w:r>
    </w:p>
    <w:p w14:paraId="10467E49" w14:textId="77777777" w:rsidR="003217FF" w:rsidRDefault="003217FF" w:rsidP="006B2533">
      <w:pPr>
        <w:pStyle w:val="ListParagraph"/>
        <w:numPr>
          <w:ilvl w:val="0"/>
          <w:numId w:val="23"/>
        </w:numPr>
      </w:pPr>
      <w:r>
        <w:t>The client should provide the relevant information and data well in time for the execution of a related activity. Non- availability of this information or data may lead to an interruption of work which may result in a delay in delivery as well as additional costs to the client.</w:t>
      </w:r>
    </w:p>
    <w:p w14:paraId="7B677887" w14:textId="77777777" w:rsidR="003217FF" w:rsidRDefault="003217FF" w:rsidP="006B2533">
      <w:pPr>
        <w:pStyle w:val="ListParagraph"/>
        <w:numPr>
          <w:ilvl w:val="0"/>
          <w:numId w:val="23"/>
        </w:numPr>
      </w:pPr>
      <w:r>
        <w:t>Client should have/possess server with technical specifications as suggested by Verbat for the proposed application.</w:t>
      </w:r>
    </w:p>
    <w:p w14:paraId="4B87D438" w14:textId="77777777" w:rsidR="00F54DF7" w:rsidRDefault="003217FF" w:rsidP="00176884">
      <w:pPr>
        <w:pStyle w:val="ListParagraph"/>
        <w:numPr>
          <w:ilvl w:val="0"/>
          <w:numId w:val="5"/>
        </w:numPr>
      </w:pPr>
      <w:r w:rsidRPr="00C50DC3">
        <w:t>Client will be provided with one time training (train the trainer) on how to use the application via video conference (maximum of 4 hours). Additional training requests will be charged</w:t>
      </w:r>
      <w:r>
        <w:t>.</w:t>
      </w:r>
    </w:p>
    <w:p w14:paraId="34E547E1" w14:textId="77777777" w:rsidR="002823EB" w:rsidRDefault="002823EB" w:rsidP="00416199">
      <w:pPr>
        <w:pStyle w:val="Heading2"/>
      </w:pPr>
      <w:bookmarkStart w:id="101" w:name="_Toc514867317"/>
      <w:r>
        <w:t>Source Code &amp; Intellectual Property Rights</w:t>
      </w:r>
      <w:bookmarkEnd w:id="101"/>
    </w:p>
    <w:p w14:paraId="5B034CEA" w14:textId="77777777" w:rsidR="002823EB" w:rsidRDefault="002823EB" w:rsidP="006B2533">
      <w:pPr>
        <w:pStyle w:val="ListParagraph"/>
        <w:numPr>
          <w:ilvl w:val="0"/>
          <w:numId w:val="24"/>
        </w:numPr>
      </w:pPr>
      <w:r>
        <w:t xml:space="preserve">Upon completion of the Project and 100% completion of the payment, client will have access to the source code except for propriety codes, developer tools and third party application </w:t>
      </w:r>
      <w:r w:rsidR="004812A1">
        <w:t>et</w:t>
      </w:r>
      <w:r>
        <w:t>c.</w:t>
      </w:r>
    </w:p>
    <w:p w14:paraId="28AAA678" w14:textId="77777777" w:rsidR="002823EB" w:rsidRDefault="002823EB" w:rsidP="006B2533">
      <w:pPr>
        <w:pStyle w:val="ListParagraph"/>
        <w:numPr>
          <w:ilvl w:val="0"/>
          <w:numId w:val="24"/>
        </w:numPr>
      </w:pPr>
      <w:r>
        <w:t>The solution offered will be the intellectual property of the client and will be made available to the client on an “unlimited license” basis.</w:t>
      </w:r>
    </w:p>
    <w:p w14:paraId="35C10DEE" w14:textId="77777777" w:rsidR="002823EB" w:rsidRDefault="002823EB" w:rsidP="006B2533">
      <w:pPr>
        <w:pStyle w:val="ListParagraph"/>
        <w:numPr>
          <w:ilvl w:val="0"/>
          <w:numId w:val="24"/>
        </w:numPr>
      </w:pPr>
      <w:r>
        <w:t>Modifications by third party/person: No person or organization, other than Verbat or any person authorized by Verbat in writing, has any permission to modify/change the software Solution to be eligible to get continued support from Verbat as per the support terms defined under this document.</w:t>
      </w:r>
    </w:p>
    <w:p w14:paraId="4A40301D" w14:textId="77777777" w:rsidR="007C2B1F" w:rsidRDefault="002823EB" w:rsidP="006B2533">
      <w:pPr>
        <w:pStyle w:val="ListParagraph"/>
        <w:numPr>
          <w:ilvl w:val="0"/>
          <w:numId w:val="24"/>
        </w:numPr>
      </w:pPr>
      <w:r>
        <w:lastRenderedPageBreak/>
        <w:t>Liabilities/Damages: Verbat accepts no liability or damages of any kind arising out of use or non-use of the software delivered. The responsibility of testing of software lies with Client.</w:t>
      </w:r>
    </w:p>
    <w:p w14:paraId="1B829B69" w14:textId="77777777" w:rsidR="00E6537A" w:rsidRPr="008A0328" w:rsidRDefault="00E6537A" w:rsidP="00416199">
      <w:pPr>
        <w:pStyle w:val="Heading2"/>
      </w:pPr>
      <w:bookmarkStart w:id="102" w:name="_Toc514867318"/>
      <w:r w:rsidRPr="008A0328">
        <w:t>Maintenance &amp; Support</w:t>
      </w:r>
      <w:bookmarkEnd w:id="102"/>
      <w:r w:rsidRPr="008A0328">
        <w:t xml:space="preserve"> </w:t>
      </w:r>
    </w:p>
    <w:p w14:paraId="7C90BA92" w14:textId="77777777" w:rsidR="00E6537A" w:rsidRPr="00AC5B93" w:rsidRDefault="00E6537A" w:rsidP="00176884">
      <w:pPr>
        <w:pStyle w:val="ListParagraph"/>
        <w:numPr>
          <w:ilvl w:val="0"/>
          <w:numId w:val="10"/>
        </w:numPr>
      </w:pPr>
      <w:r w:rsidRPr="00AC5B93">
        <w:t xml:space="preserve">Maintenance contracts by default are supported as per the basic SLA terms. </w:t>
      </w:r>
    </w:p>
    <w:p w14:paraId="5752726B" w14:textId="77777777" w:rsidR="00E6537A" w:rsidRPr="00840776" w:rsidRDefault="00840776" w:rsidP="00176884">
      <w:pPr>
        <w:pStyle w:val="ListParagraph"/>
        <w:numPr>
          <w:ilvl w:val="0"/>
          <w:numId w:val="10"/>
        </w:numPr>
        <w:rPr>
          <w:bCs/>
        </w:rPr>
      </w:pPr>
      <w:r w:rsidRPr="00840776">
        <w:rPr>
          <w:bCs/>
        </w:rPr>
        <w:t>AMC with Basic SLA will be provided to the client as part of the maintenance contract</w:t>
      </w:r>
      <w:r w:rsidR="00E6537A" w:rsidRPr="00840776">
        <w:rPr>
          <w:bCs/>
        </w:rPr>
        <w:t>. Additional Effort/change management request will be added towards Total Value of the Project to determine the AMC value.</w:t>
      </w:r>
    </w:p>
    <w:p w14:paraId="10FC449F" w14:textId="77777777" w:rsidR="00E6537A" w:rsidRPr="00AC5B93" w:rsidRDefault="00E6537A" w:rsidP="00176884">
      <w:pPr>
        <w:pStyle w:val="ListParagraph"/>
        <w:numPr>
          <w:ilvl w:val="0"/>
          <w:numId w:val="10"/>
        </w:numPr>
      </w:pPr>
      <w:r w:rsidRPr="00AC5B93">
        <w:t xml:space="preserve">Maintenance support is limited to providing application support for ensuring the consistency of the look-and-feel, bug fixes and user issues i.e. maintenance and support of the existing features of the application. </w:t>
      </w:r>
    </w:p>
    <w:p w14:paraId="38E141C2" w14:textId="77777777" w:rsidR="00E6537A" w:rsidRPr="00AC5B93" w:rsidRDefault="005F61B9" w:rsidP="00176884">
      <w:pPr>
        <w:pStyle w:val="ListParagraph"/>
        <w:numPr>
          <w:ilvl w:val="0"/>
          <w:numId w:val="10"/>
        </w:numPr>
      </w:pPr>
      <w:r w:rsidRPr="00AC5B93">
        <w:t xml:space="preserve">Support does not in any way cover providing technical or other support to the end users. The maintenance agreement does not include functionality changes or feature additions which are handled as change requests </w:t>
      </w:r>
      <w:r>
        <w:t xml:space="preserve">and will be charged at the agreed </w:t>
      </w:r>
      <w:r w:rsidRPr="00AC5B93">
        <w:t>man day</w:t>
      </w:r>
      <w:r>
        <w:t xml:space="preserve"> rate (Refer Financial Proposal). </w:t>
      </w:r>
      <w:r w:rsidRPr="00AC5B93">
        <w:t>AMC does not include server support, maintenance and application deployment</w:t>
      </w:r>
      <w:r w:rsidR="00E6537A" w:rsidRPr="00AC5B93">
        <w:t>.</w:t>
      </w:r>
    </w:p>
    <w:p w14:paraId="34A47995" w14:textId="77777777" w:rsidR="00E6537A" w:rsidRPr="00AC5B93" w:rsidRDefault="00E6537A" w:rsidP="00176884">
      <w:pPr>
        <w:pStyle w:val="ListParagraph"/>
        <w:numPr>
          <w:ilvl w:val="0"/>
          <w:numId w:val="10"/>
        </w:numPr>
      </w:pPr>
      <w:r w:rsidRPr="00AC5B93">
        <w:t>AMC charges will cover Off-Site Support and Debugging. Support includes E-mail, Telephone and Chat unless explicitly specified. In the event, the application is hosted with the client; necessary remote desktop connectivity should be provided for carrying out maintenance activity.</w:t>
      </w:r>
    </w:p>
    <w:p w14:paraId="24D91542" w14:textId="77777777" w:rsidR="00E6537A" w:rsidRPr="00AC5B93" w:rsidRDefault="00E6537A" w:rsidP="00176884">
      <w:pPr>
        <w:pStyle w:val="ListParagraph"/>
        <w:numPr>
          <w:ilvl w:val="0"/>
          <w:numId w:val="10"/>
        </w:numPr>
      </w:pPr>
      <w:r w:rsidRPr="00AC5B93">
        <w:t xml:space="preserve">Gap in AMC - In case if the client does not opt an AMC for a year and want to renew it after that period, 50% of the AMC amount for the year for which AMC is not taken will also be payable if the client wishes to renew the AMC contract. </w:t>
      </w:r>
    </w:p>
    <w:p w14:paraId="37114D6F" w14:textId="77777777" w:rsidR="00E6537A" w:rsidRPr="00AC5B93" w:rsidRDefault="00E6537A" w:rsidP="00176884">
      <w:pPr>
        <w:pStyle w:val="ListParagraph"/>
        <w:numPr>
          <w:ilvl w:val="0"/>
          <w:numId w:val="10"/>
        </w:numPr>
      </w:pPr>
      <w:r w:rsidRPr="00AC5B93">
        <w:t xml:space="preserve">Note: </w:t>
      </w:r>
    </w:p>
    <w:p w14:paraId="2DD4679A" w14:textId="77777777" w:rsidR="00E6537A" w:rsidRPr="00AC5B93" w:rsidRDefault="00E6537A" w:rsidP="00176884">
      <w:pPr>
        <w:pStyle w:val="ListParagraph"/>
        <w:numPr>
          <w:ilvl w:val="1"/>
          <w:numId w:val="10"/>
        </w:numPr>
        <w:spacing w:after="200" w:line="276" w:lineRule="auto"/>
      </w:pPr>
      <w:r w:rsidRPr="00AC5B93">
        <w:t>Please note that the AMC support shall start only after all the necessary sign-offs (AMC Document) to this effect have been given.</w:t>
      </w:r>
    </w:p>
    <w:p w14:paraId="48975556" w14:textId="77777777" w:rsidR="00E6537A" w:rsidRPr="00AC5B93" w:rsidRDefault="00E6537A" w:rsidP="00176884">
      <w:pPr>
        <w:pStyle w:val="ListParagraph"/>
        <w:numPr>
          <w:ilvl w:val="1"/>
          <w:numId w:val="10"/>
        </w:numPr>
        <w:spacing w:after="200" w:line="276" w:lineRule="auto"/>
      </w:pPr>
      <w:r w:rsidRPr="00AC5B93">
        <w:t xml:space="preserve">It is not mandatory that the client should opt for an AMC. The client will still be supported on an ad-hoc basis on an agreed man-day rate. </w:t>
      </w:r>
    </w:p>
    <w:p w14:paraId="70B1AEA3" w14:textId="77777777" w:rsidR="005F61B9" w:rsidRDefault="00E6537A" w:rsidP="00176884">
      <w:pPr>
        <w:pStyle w:val="ListParagraph"/>
        <w:numPr>
          <w:ilvl w:val="1"/>
          <w:numId w:val="10"/>
        </w:numPr>
        <w:spacing w:after="200" w:line="276" w:lineRule="auto"/>
        <w:rPr>
          <w:rFonts w:ascii="Cambria" w:hAnsi="Cambria"/>
          <w:sz w:val="24"/>
          <w:szCs w:val="24"/>
        </w:rPr>
      </w:pPr>
      <w:r w:rsidRPr="00AC5B93">
        <w:t>AMC Payment Terms: 100% to be paid as advance</w:t>
      </w:r>
      <w:r w:rsidRPr="008E0998">
        <w:rPr>
          <w:rFonts w:ascii="Cambria" w:hAnsi="Cambria"/>
          <w:sz w:val="24"/>
          <w:szCs w:val="24"/>
        </w:rPr>
        <w:t>.</w:t>
      </w:r>
    </w:p>
    <w:p w14:paraId="6B85A0B8" w14:textId="77777777" w:rsidR="005F61B9" w:rsidRDefault="005F61B9">
      <w:pPr>
        <w:spacing w:after="160" w:line="259" w:lineRule="auto"/>
        <w:jc w:val="left"/>
        <w:rPr>
          <w:rFonts w:ascii="Cambria" w:hAnsi="Cambria"/>
          <w:sz w:val="24"/>
          <w:szCs w:val="24"/>
        </w:rPr>
      </w:pPr>
      <w:r>
        <w:rPr>
          <w:rFonts w:ascii="Cambria" w:hAnsi="Cambria"/>
          <w:sz w:val="24"/>
          <w:szCs w:val="24"/>
        </w:rPr>
        <w:br w:type="page"/>
      </w:r>
    </w:p>
    <w:p w14:paraId="00739647" w14:textId="77777777" w:rsidR="00E6537A" w:rsidRPr="00E4591A" w:rsidRDefault="00E6537A" w:rsidP="00416199">
      <w:pPr>
        <w:pStyle w:val="Heading2"/>
      </w:pPr>
      <w:bookmarkStart w:id="103" w:name="_Toc383355035"/>
      <w:bookmarkStart w:id="104" w:name="_Toc514867319"/>
      <w:r w:rsidRPr="00E4591A">
        <w:lastRenderedPageBreak/>
        <w:t>Service Level Agreement</w:t>
      </w:r>
      <w:bookmarkEnd w:id="103"/>
      <w:bookmarkEnd w:id="104"/>
      <w:r w:rsidRPr="00E4591A">
        <w:tab/>
      </w:r>
    </w:p>
    <w:tbl>
      <w:tblPr>
        <w:tblW w:w="9748" w:type="dxa"/>
        <w:tblBorders>
          <w:top w:val="single" w:sz="8" w:space="0" w:color="A6A6A6" w:themeColor="background1" w:themeShade="A6"/>
          <w:bottom w:val="single" w:sz="8" w:space="0" w:color="A6A6A6" w:themeColor="background1" w:themeShade="A6"/>
          <w:insideH w:val="single" w:sz="8" w:space="0" w:color="A6A6A6" w:themeColor="background1" w:themeShade="A6"/>
        </w:tblBorders>
        <w:tblCellMar>
          <w:left w:w="0" w:type="dxa"/>
          <w:right w:w="0" w:type="dxa"/>
        </w:tblCellMar>
        <w:tblLook w:val="04A0" w:firstRow="1" w:lastRow="0" w:firstColumn="1" w:lastColumn="0" w:noHBand="0" w:noVBand="1"/>
      </w:tblPr>
      <w:tblGrid>
        <w:gridCol w:w="1800"/>
        <w:gridCol w:w="2340"/>
        <w:gridCol w:w="90"/>
        <w:gridCol w:w="2430"/>
        <w:gridCol w:w="3088"/>
      </w:tblGrid>
      <w:tr w:rsidR="00E6537A" w:rsidRPr="00AC5B93" w14:paraId="41B5B592" w14:textId="77777777" w:rsidTr="00912871">
        <w:trPr>
          <w:trHeight w:val="505"/>
        </w:trPr>
        <w:tc>
          <w:tcPr>
            <w:tcW w:w="1800" w:type="dxa"/>
            <w:shd w:val="clear" w:color="auto" w:fill="D9D9D9"/>
            <w:tcMar>
              <w:top w:w="0" w:type="dxa"/>
              <w:left w:w="108" w:type="dxa"/>
              <w:bottom w:w="0" w:type="dxa"/>
              <w:right w:w="108" w:type="dxa"/>
            </w:tcMar>
            <w:vAlign w:val="center"/>
            <w:hideMark/>
          </w:tcPr>
          <w:p w14:paraId="6D58D6C4" w14:textId="77777777" w:rsidR="00E6537A" w:rsidRPr="006D3FC0" w:rsidRDefault="00E6537A" w:rsidP="00E6537A">
            <w:pPr>
              <w:rPr>
                <w:b/>
                <w:sz w:val="20"/>
              </w:rPr>
            </w:pPr>
            <w:r w:rsidRPr="006D3FC0">
              <w:rPr>
                <w:b/>
                <w:sz w:val="20"/>
              </w:rPr>
              <w:t>Key</w:t>
            </w:r>
          </w:p>
        </w:tc>
        <w:tc>
          <w:tcPr>
            <w:tcW w:w="2430" w:type="dxa"/>
            <w:gridSpan w:val="2"/>
            <w:shd w:val="clear" w:color="auto" w:fill="D9D9D9"/>
            <w:tcMar>
              <w:top w:w="0" w:type="dxa"/>
              <w:left w:w="108" w:type="dxa"/>
              <w:bottom w:w="0" w:type="dxa"/>
              <w:right w:w="108" w:type="dxa"/>
            </w:tcMar>
            <w:vAlign w:val="center"/>
            <w:hideMark/>
          </w:tcPr>
          <w:p w14:paraId="04340728" w14:textId="77777777" w:rsidR="00E6537A" w:rsidRPr="006D3FC0" w:rsidRDefault="00E6537A" w:rsidP="00E6537A">
            <w:pPr>
              <w:rPr>
                <w:b/>
                <w:sz w:val="20"/>
              </w:rPr>
            </w:pPr>
            <w:r w:rsidRPr="006D3FC0">
              <w:rPr>
                <w:b/>
                <w:sz w:val="20"/>
              </w:rPr>
              <w:t>Max Response Time</w:t>
            </w:r>
          </w:p>
        </w:tc>
        <w:tc>
          <w:tcPr>
            <w:tcW w:w="2430" w:type="dxa"/>
            <w:shd w:val="clear" w:color="auto" w:fill="D9D9D9"/>
            <w:tcMar>
              <w:top w:w="0" w:type="dxa"/>
              <w:left w:w="108" w:type="dxa"/>
              <w:bottom w:w="0" w:type="dxa"/>
              <w:right w:w="108" w:type="dxa"/>
            </w:tcMar>
            <w:vAlign w:val="center"/>
            <w:hideMark/>
          </w:tcPr>
          <w:p w14:paraId="5B034267" w14:textId="77777777" w:rsidR="00E6537A" w:rsidRPr="006D3FC0" w:rsidRDefault="00E6537A" w:rsidP="00E6537A">
            <w:pPr>
              <w:rPr>
                <w:b/>
                <w:sz w:val="20"/>
              </w:rPr>
            </w:pPr>
            <w:r w:rsidRPr="006D3FC0">
              <w:rPr>
                <w:b/>
                <w:sz w:val="20"/>
              </w:rPr>
              <w:t>Max Resolution Time</w:t>
            </w:r>
          </w:p>
        </w:tc>
        <w:tc>
          <w:tcPr>
            <w:tcW w:w="3088" w:type="dxa"/>
            <w:shd w:val="clear" w:color="auto" w:fill="D9D9D9"/>
            <w:tcMar>
              <w:top w:w="0" w:type="dxa"/>
              <w:left w:w="108" w:type="dxa"/>
              <w:bottom w:w="0" w:type="dxa"/>
              <w:right w:w="108" w:type="dxa"/>
            </w:tcMar>
            <w:vAlign w:val="center"/>
            <w:hideMark/>
          </w:tcPr>
          <w:p w14:paraId="27173E17" w14:textId="77777777" w:rsidR="00E6537A" w:rsidRPr="006D3FC0" w:rsidRDefault="00E6537A" w:rsidP="00E6537A">
            <w:pPr>
              <w:rPr>
                <w:b/>
                <w:sz w:val="20"/>
              </w:rPr>
            </w:pPr>
            <w:r w:rsidRPr="006D3FC0">
              <w:rPr>
                <w:b/>
                <w:sz w:val="20"/>
              </w:rPr>
              <w:t>Target</w:t>
            </w:r>
          </w:p>
        </w:tc>
      </w:tr>
      <w:tr w:rsidR="00E6537A" w:rsidRPr="00AC5B93" w14:paraId="2EB6D8ED" w14:textId="77777777" w:rsidTr="00244EA5">
        <w:trPr>
          <w:trHeight w:val="592"/>
        </w:trPr>
        <w:tc>
          <w:tcPr>
            <w:tcW w:w="1800" w:type="dxa"/>
            <w:tcMar>
              <w:top w:w="0" w:type="dxa"/>
              <w:left w:w="108" w:type="dxa"/>
              <w:bottom w:w="0" w:type="dxa"/>
              <w:right w:w="108" w:type="dxa"/>
            </w:tcMar>
            <w:vAlign w:val="center"/>
            <w:hideMark/>
          </w:tcPr>
          <w:p w14:paraId="73038B3C" w14:textId="77777777" w:rsidR="00E6537A" w:rsidRPr="00EF2CF1" w:rsidRDefault="00E6537A" w:rsidP="00EF2CF1">
            <w:pPr>
              <w:pStyle w:val="NoSpacing"/>
              <w:jc w:val="left"/>
              <w:rPr>
                <w:sz w:val="18"/>
              </w:rPr>
            </w:pPr>
            <w:r w:rsidRPr="00EF2CF1">
              <w:rPr>
                <w:sz w:val="18"/>
              </w:rPr>
              <w:t>Basic</w:t>
            </w:r>
          </w:p>
        </w:tc>
        <w:tc>
          <w:tcPr>
            <w:tcW w:w="2340" w:type="dxa"/>
            <w:tcMar>
              <w:top w:w="0" w:type="dxa"/>
              <w:left w:w="108" w:type="dxa"/>
              <w:bottom w:w="0" w:type="dxa"/>
              <w:right w:w="108" w:type="dxa"/>
            </w:tcMar>
            <w:vAlign w:val="center"/>
            <w:hideMark/>
          </w:tcPr>
          <w:p w14:paraId="6A017DE5" w14:textId="77777777" w:rsidR="00E6537A" w:rsidRPr="00EF2CF1" w:rsidRDefault="00E6537A" w:rsidP="00EF2CF1">
            <w:pPr>
              <w:pStyle w:val="NoSpacing"/>
              <w:jc w:val="left"/>
              <w:rPr>
                <w:sz w:val="18"/>
              </w:rPr>
            </w:pPr>
            <w:r w:rsidRPr="00EF2CF1">
              <w:rPr>
                <w:sz w:val="18"/>
              </w:rPr>
              <w:t>1  working day</w:t>
            </w:r>
          </w:p>
        </w:tc>
        <w:tc>
          <w:tcPr>
            <w:tcW w:w="2520" w:type="dxa"/>
            <w:gridSpan w:val="2"/>
            <w:tcMar>
              <w:top w:w="0" w:type="dxa"/>
              <w:left w:w="108" w:type="dxa"/>
              <w:bottom w:w="0" w:type="dxa"/>
              <w:right w:w="108" w:type="dxa"/>
            </w:tcMar>
            <w:vAlign w:val="center"/>
            <w:hideMark/>
          </w:tcPr>
          <w:p w14:paraId="5647B932" w14:textId="77777777" w:rsidR="00E6537A" w:rsidRPr="00EF2CF1" w:rsidRDefault="00E6537A" w:rsidP="00EF2CF1">
            <w:pPr>
              <w:pStyle w:val="NoSpacing"/>
              <w:jc w:val="left"/>
              <w:rPr>
                <w:sz w:val="18"/>
              </w:rPr>
            </w:pPr>
            <w:r w:rsidRPr="00EF2CF1">
              <w:rPr>
                <w:sz w:val="18"/>
              </w:rPr>
              <w:t>3 working days</w:t>
            </w:r>
          </w:p>
        </w:tc>
        <w:tc>
          <w:tcPr>
            <w:tcW w:w="3088" w:type="dxa"/>
            <w:tcMar>
              <w:top w:w="0" w:type="dxa"/>
              <w:left w:w="108" w:type="dxa"/>
              <w:bottom w:w="0" w:type="dxa"/>
              <w:right w:w="108" w:type="dxa"/>
            </w:tcMar>
            <w:vAlign w:val="center"/>
            <w:hideMark/>
          </w:tcPr>
          <w:p w14:paraId="1898886F" w14:textId="77777777"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14:paraId="3EE293AA" w14:textId="77777777" w:rsidTr="00EF2CF1">
        <w:trPr>
          <w:trHeight w:val="610"/>
        </w:trPr>
        <w:tc>
          <w:tcPr>
            <w:tcW w:w="1800" w:type="dxa"/>
            <w:tcMar>
              <w:top w:w="0" w:type="dxa"/>
              <w:left w:w="108" w:type="dxa"/>
              <w:bottom w:w="0" w:type="dxa"/>
              <w:right w:w="108" w:type="dxa"/>
            </w:tcMar>
            <w:vAlign w:val="center"/>
            <w:hideMark/>
          </w:tcPr>
          <w:p w14:paraId="37ACC454" w14:textId="77777777" w:rsidR="00E6537A" w:rsidRPr="00EF2CF1" w:rsidRDefault="00E6537A" w:rsidP="00EF2CF1">
            <w:pPr>
              <w:pStyle w:val="NoSpacing"/>
              <w:jc w:val="left"/>
              <w:rPr>
                <w:sz w:val="18"/>
              </w:rPr>
            </w:pPr>
            <w:r w:rsidRPr="00EF2CF1">
              <w:rPr>
                <w:sz w:val="18"/>
              </w:rPr>
              <w:t>Advanced</w:t>
            </w:r>
          </w:p>
        </w:tc>
        <w:tc>
          <w:tcPr>
            <w:tcW w:w="2340" w:type="dxa"/>
            <w:tcMar>
              <w:top w:w="0" w:type="dxa"/>
              <w:left w:w="108" w:type="dxa"/>
              <w:bottom w:w="0" w:type="dxa"/>
              <w:right w:w="108" w:type="dxa"/>
            </w:tcMar>
            <w:vAlign w:val="center"/>
            <w:hideMark/>
          </w:tcPr>
          <w:p w14:paraId="79F4A83F" w14:textId="77777777" w:rsidR="00E6537A" w:rsidRPr="00EF2CF1" w:rsidRDefault="00E6537A" w:rsidP="00EF2CF1">
            <w:pPr>
              <w:pStyle w:val="NoSpacing"/>
              <w:jc w:val="left"/>
              <w:rPr>
                <w:sz w:val="18"/>
              </w:rPr>
            </w:pPr>
            <w:r w:rsidRPr="00EF2CF1">
              <w:rPr>
                <w:sz w:val="18"/>
              </w:rPr>
              <w:t>5 Business Hours</w:t>
            </w:r>
          </w:p>
        </w:tc>
        <w:tc>
          <w:tcPr>
            <w:tcW w:w="2520" w:type="dxa"/>
            <w:gridSpan w:val="2"/>
            <w:tcMar>
              <w:top w:w="0" w:type="dxa"/>
              <w:left w:w="108" w:type="dxa"/>
              <w:bottom w:w="0" w:type="dxa"/>
              <w:right w:w="108" w:type="dxa"/>
            </w:tcMar>
            <w:vAlign w:val="center"/>
            <w:hideMark/>
          </w:tcPr>
          <w:p w14:paraId="39E78202" w14:textId="77777777" w:rsidR="00E6537A" w:rsidRPr="00EF2CF1" w:rsidRDefault="00E6537A" w:rsidP="00EF2CF1">
            <w:pPr>
              <w:pStyle w:val="NoSpacing"/>
              <w:jc w:val="left"/>
              <w:rPr>
                <w:sz w:val="18"/>
              </w:rPr>
            </w:pPr>
            <w:r w:rsidRPr="00EF2CF1">
              <w:rPr>
                <w:sz w:val="18"/>
              </w:rPr>
              <w:t>12 Business Hours</w:t>
            </w:r>
          </w:p>
        </w:tc>
        <w:tc>
          <w:tcPr>
            <w:tcW w:w="3088" w:type="dxa"/>
            <w:tcMar>
              <w:top w:w="0" w:type="dxa"/>
              <w:left w:w="108" w:type="dxa"/>
              <w:bottom w:w="0" w:type="dxa"/>
              <w:right w:w="108" w:type="dxa"/>
            </w:tcMar>
            <w:vAlign w:val="center"/>
            <w:hideMark/>
          </w:tcPr>
          <w:p w14:paraId="017349CB" w14:textId="77777777"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r w:rsidR="00E6537A" w:rsidRPr="00AC5B93" w14:paraId="15DA067A" w14:textId="77777777" w:rsidTr="00EF2CF1">
        <w:trPr>
          <w:trHeight w:val="610"/>
        </w:trPr>
        <w:tc>
          <w:tcPr>
            <w:tcW w:w="1800" w:type="dxa"/>
            <w:tcMar>
              <w:top w:w="0" w:type="dxa"/>
              <w:left w:w="108" w:type="dxa"/>
              <w:bottom w:w="0" w:type="dxa"/>
              <w:right w:w="108" w:type="dxa"/>
            </w:tcMar>
            <w:vAlign w:val="center"/>
            <w:hideMark/>
          </w:tcPr>
          <w:p w14:paraId="1547ACF7" w14:textId="77777777" w:rsidR="00E6537A" w:rsidRPr="00EF2CF1" w:rsidRDefault="00E6537A" w:rsidP="00EF2CF1">
            <w:pPr>
              <w:pStyle w:val="NoSpacing"/>
              <w:jc w:val="left"/>
              <w:rPr>
                <w:sz w:val="18"/>
              </w:rPr>
            </w:pPr>
            <w:r w:rsidRPr="00EF2CF1">
              <w:rPr>
                <w:sz w:val="18"/>
              </w:rPr>
              <w:t xml:space="preserve">Priority </w:t>
            </w:r>
          </w:p>
        </w:tc>
        <w:tc>
          <w:tcPr>
            <w:tcW w:w="2340" w:type="dxa"/>
            <w:tcMar>
              <w:top w:w="0" w:type="dxa"/>
              <w:left w:w="108" w:type="dxa"/>
              <w:bottom w:w="0" w:type="dxa"/>
              <w:right w:w="108" w:type="dxa"/>
            </w:tcMar>
            <w:vAlign w:val="center"/>
            <w:hideMark/>
          </w:tcPr>
          <w:p w14:paraId="79C33441" w14:textId="77777777" w:rsidR="00E6537A" w:rsidRPr="00EF2CF1" w:rsidRDefault="00E6537A" w:rsidP="00EF2CF1">
            <w:pPr>
              <w:pStyle w:val="NoSpacing"/>
              <w:jc w:val="left"/>
              <w:rPr>
                <w:sz w:val="18"/>
              </w:rPr>
            </w:pPr>
            <w:r w:rsidRPr="00EF2CF1">
              <w:rPr>
                <w:sz w:val="18"/>
              </w:rPr>
              <w:t>3 Business Hours</w:t>
            </w:r>
          </w:p>
        </w:tc>
        <w:tc>
          <w:tcPr>
            <w:tcW w:w="2520" w:type="dxa"/>
            <w:gridSpan w:val="2"/>
            <w:tcMar>
              <w:top w:w="0" w:type="dxa"/>
              <w:left w:w="108" w:type="dxa"/>
              <w:bottom w:w="0" w:type="dxa"/>
              <w:right w:w="108" w:type="dxa"/>
            </w:tcMar>
            <w:vAlign w:val="center"/>
            <w:hideMark/>
          </w:tcPr>
          <w:p w14:paraId="50B8881D" w14:textId="77777777" w:rsidR="00E6537A" w:rsidRPr="00EF2CF1" w:rsidRDefault="00E6537A" w:rsidP="00EF2CF1">
            <w:pPr>
              <w:pStyle w:val="NoSpacing"/>
              <w:jc w:val="left"/>
              <w:rPr>
                <w:sz w:val="18"/>
              </w:rPr>
            </w:pPr>
            <w:r w:rsidRPr="00EF2CF1">
              <w:rPr>
                <w:sz w:val="18"/>
              </w:rPr>
              <w:t>5 Business Hours</w:t>
            </w:r>
          </w:p>
        </w:tc>
        <w:tc>
          <w:tcPr>
            <w:tcW w:w="3088" w:type="dxa"/>
            <w:tcMar>
              <w:top w:w="0" w:type="dxa"/>
              <w:left w:w="108" w:type="dxa"/>
              <w:bottom w:w="0" w:type="dxa"/>
              <w:right w:w="108" w:type="dxa"/>
            </w:tcMar>
            <w:vAlign w:val="center"/>
            <w:hideMark/>
          </w:tcPr>
          <w:p w14:paraId="524AACF5" w14:textId="77777777" w:rsidR="00E6537A" w:rsidRPr="00EF2CF1" w:rsidRDefault="00E6537A" w:rsidP="00EF2CF1">
            <w:pPr>
              <w:pStyle w:val="NoSpacing"/>
              <w:jc w:val="left"/>
              <w:rPr>
                <w:sz w:val="18"/>
              </w:rPr>
            </w:pPr>
            <w:r w:rsidRPr="00EF2CF1">
              <w:rPr>
                <w:sz w:val="18"/>
              </w:rPr>
              <w:t>Reque</w:t>
            </w:r>
            <w:r w:rsidR="00EF2CF1" w:rsidRPr="00EF2CF1">
              <w:rPr>
                <w:sz w:val="18"/>
              </w:rPr>
              <w:t>st / incident / problem tickets</w:t>
            </w:r>
          </w:p>
        </w:tc>
      </w:tr>
    </w:tbl>
    <w:p w14:paraId="68373722" w14:textId="77777777" w:rsidR="00E6537A" w:rsidRPr="00AC5B93" w:rsidRDefault="00E6537A" w:rsidP="00E6537A">
      <w:pPr>
        <w:widowControl w:val="0"/>
        <w:overflowPunct w:val="0"/>
        <w:autoSpaceDE w:val="0"/>
        <w:autoSpaceDN w:val="0"/>
        <w:adjustRightInd w:val="0"/>
        <w:spacing w:line="325" w:lineRule="auto"/>
        <w:ind w:left="720" w:right="300"/>
      </w:pPr>
    </w:p>
    <w:p w14:paraId="294AF1C3" w14:textId="77777777" w:rsidR="00E6537A" w:rsidRPr="00AC5B93" w:rsidRDefault="00E6537A" w:rsidP="00274BAE">
      <w:pPr>
        <w:widowControl w:val="0"/>
        <w:overflowPunct w:val="0"/>
        <w:autoSpaceDE w:val="0"/>
        <w:autoSpaceDN w:val="0"/>
        <w:adjustRightInd w:val="0"/>
        <w:spacing w:line="325" w:lineRule="auto"/>
        <w:ind w:right="300"/>
      </w:pPr>
      <w:r w:rsidRPr="00AC5B93">
        <w:t xml:space="preserve">Note:- </w:t>
      </w:r>
    </w:p>
    <w:p w14:paraId="3B299A96" w14:textId="77777777" w:rsidR="00E6537A" w:rsidRPr="00AC5B93" w:rsidRDefault="00E6537A" w:rsidP="00176884">
      <w:pPr>
        <w:pStyle w:val="ListParagraph"/>
        <w:widowControl w:val="0"/>
        <w:numPr>
          <w:ilvl w:val="0"/>
          <w:numId w:val="6"/>
        </w:numPr>
        <w:overflowPunct w:val="0"/>
        <w:autoSpaceDE w:val="0"/>
        <w:autoSpaceDN w:val="0"/>
        <w:adjustRightInd w:val="0"/>
        <w:spacing w:line="325" w:lineRule="auto"/>
        <w:ind w:right="300"/>
        <w:contextualSpacing w:val="0"/>
        <w:jc w:val="left"/>
      </w:pPr>
      <w:r w:rsidRPr="00AC5B93">
        <w:t xml:space="preserve">We provide Basic SLA as standard with AMC while Advanced and Priority SLAs attract additional charges. </w:t>
      </w:r>
    </w:p>
    <w:p w14:paraId="461C30AD" w14:textId="77777777" w:rsidR="00E6537A" w:rsidRDefault="00E6537A" w:rsidP="00176884">
      <w:pPr>
        <w:pStyle w:val="ListParagraph"/>
        <w:widowControl w:val="0"/>
        <w:numPr>
          <w:ilvl w:val="0"/>
          <w:numId w:val="6"/>
        </w:numPr>
        <w:overflowPunct w:val="0"/>
        <w:autoSpaceDE w:val="0"/>
        <w:autoSpaceDN w:val="0"/>
        <w:adjustRightInd w:val="0"/>
        <w:spacing w:line="325" w:lineRule="auto"/>
        <w:ind w:right="300"/>
        <w:contextualSpacing w:val="0"/>
        <w:jc w:val="left"/>
      </w:pPr>
      <w:r w:rsidRPr="00AC5B93">
        <w:t>Time zone applicable as per India time zones (3:30 AM GMT to 12:30 PM GMT- Monday to Friday).</w:t>
      </w:r>
    </w:p>
    <w:p w14:paraId="428441ED" w14:textId="77777777" w:rsidR="00D20EB0" w:rsidRDefault="00D20EB0">
      <w:pPr>
        <w:spacing w:after="160" w:line="259" w:lineRule="auto"/>
        <w:jc w:val="left"/>
      </w:pPr>
    </w:p>
    <w:p w14:paraId="66E1FC35" w14:textId="77777777" w:rsidR="001B4507" w:rsidRDefault="001B4507" w:rsidP="006B2533">
      <w:pPr>
        <w:pStyle w:val="ListParagraph"/>
        <w:numPr>
          <w:ilvl w:val="0"/>
          <w:numId w:val="25"/>
        </w:numPr>
        <w:spacing w:after="160" w:line="259" w:lineRule="auto"/>
        <w:jc w:val="left"/>
      </w:pPr>
      <w:r>
        <w:br w:type="page"/>
      </w:r>
    </w:p>
    <w:p w14:paraId="069578AA" w14:textId="77777777" w:rsidR="00FE296F" w:rsidRDefault="00677D55" w:rsidP="00277D67">
      <w:pPr>
        <w:pStyle w:val="Heading1"/>
      </w:pPr>
      <w:bookmarkStart w:id="105" w:name="_Toc514867320"/>
      <w:r>
        <w:rPr>
          <w:noProof/>
        </w:rPr>
        <w:lastRenderedPageBreak/>
        <mc:AlternateContent>
          <mc:Choice Requires="wps">
            <w:drawing>
              <wp:anchor distT="0" distB="0" distL="114300" distR="114300" simplePos="0" relativeHeight="251639808" behindDoc="0" locked="0" layoutInCell="1" allowOverlap="1" wp14:anchorId="7DA6C1DD" wp14:editId="4466919A">
                <wp:simplePos x="0" y="0"/>
                <wp:positionH relativeFrom="column">
                  <wp:posOffset>3781425</wp:posOffset>
                </wp:positionH>
                <wp:positionV relativeFrom="paragraph">
                  <wp:posOffset>4438650</wp:posOffset>
                </wp:positionV>
                <wp:extent cx="1733550" cy="320040"/>
                <wp:effectExtent l="0" t="0" r="0" b="0"/>
                <wp:wrapNone/>
                <wp:docPr id="465"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14:paraId="29FE579D" w14:textId="77777777" w:rsidR="004E38BA" w:rsidRPr="00E67AFF" w:rsidRDefault="004E38BA" w:rsidP="00547263">
                            <w:pPr>
                              <w:jc w:val="center"/>
                              <w:rPr>
                                <w:sz w:val="18"/>
                              </w:rPr>
                            </w:pPr>
                            <w:r>
                              <w:rPr>
                                <w:rFonts w:asciiTheme="minorHAnsi" w:hAnsi="Calibri"/>
                                <w:b/>
                                <w:bCs/>
                                <w:color w:val="FFFFFF" w:themeColor="background1"/>
                                <w:kern w:val="24"/>
                                <w:szCs w:val="26"/>
                              </w:rPr>
                              <w:t>UAE University</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7DA6C1DD" id="TextBox 3" o:spid="_x0000_s1081" type="#_x0000_t202" style="position:absolute;left:0;text-align:left;margin-left:297.75pt;margin-top:349.5pt;width:136.5pt;height:25.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" filled="f" stroked="f">
                <v:path arrowok="t"/>
                <v:textbox style="mso-fit-shape-to-text:t">
                  <w:txbxContent>
                    <w:p w14:paraId="29FE579D" w14:textId="77777777" w:rsidR="004E38BA" w:rsidRPr="00E67AFF" w:rsidRDefault="004E38BA" w:rsidP="00547263">
                      <w:pPr>
                        <w:jc w:val="center"/>
                        <w:rPr>
                          <w:sz w:val="18"/>
                        </w:rPr>
                      </w:pPr>
                      <w:r>
                        <w:rPr>
                          <w:rFonts w:asciiTheme="minorHAnsi" w:hAnsi="Calibri"/>
                          <w:b/>
                          <w:bCs/>
                          <w:color w:val="FFFFFF" w:themeColor="background1"/>
                          <w:kern w:val="24"/>
                          <w:szCs w:val="26"/>
                        </w:rPr>
                        <w:t>UAE University</w:t>
                      </w:r>
                    </w:p>
                  </w:txbxContent>
                </v:textbox>
              </v:shape>
            </w:pict>
          </mc:Fallback>
        </mc:AlternateContent>
      </w:r>
      <w:r>
        <w:rPr>
          <w:noProof/>
        </w:rPr>
        <mc:AlternateContent>
          <mc:Choice Requires="wps">
            <w:drawing>
              <wp:anchor distT="0" distB="0" distL="114300" distR="114300" simplePos="0" relativeHeight="251640832" behindDoc="0" locked="0" layoutInCell="1" allowOverlap="1" wp14:anchorId="15CD8706" wp14:editId="2DEC9CA9">
                <wp:simplePos x="0" y="0"/>
                <wp:positionH relativeFrom="column">
                  <wp:posOffset>4305300</wp:posOffset>
                </wp:positionH>
                <wp:positionV relativeFrom="paragraph">
                  <wp:posOffset>5153025</wp:posOffset>
                </wp:positionV>
                <wp:extent cx="749935" cy="320040"/>
                <wp:effectExtent l="0" t="0" r="0" b="0"/>
                <wp:wrapNone/>
                <wp:docPr id="50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935" cy="320040"/>
                        </a:xfrm>
                        <a:prstGeom prst="rect">
                          <a:avLst/>
                        </a:prstGeom>
                        <a:noFill/>
                      </wps:spPr>
                      <wps:txbx>
                        <w:txbxContent>
                          <w:p w14:paraId="03004FAB" w14:textId="77777777" w:rsidR="004E38BA" w:rsidRPr="00C2696A" w:rsidRDefault="004E38BA" w:rsidP="00547263">
                            <w:pPr>
                              <w:rPr>
                                <w:sz w:val="18"/>
                              </w:rPr>
                            </w:pPr>
                            <w:r>
                              <w:rPr>
                                <w:rFonts w:asciiTheme="minorHAnsi" w:hAnsi="Calibri"/>
                                <w:bCs/>
                                <w:color w:val="FFFFFF" w:themeColor="background1"/>
                                <w:kern w:val="24"/>
                                <w:szCs w:val="26"/>
                              </w:rPr>
                              <w:t>Education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15CD8706" id="TextBox 8" o:spid="_x0000_s1082" type="#_x0000_t202" style="position:absolute;left:0;text-align:left;margin-left:339pt;margin-top:405.75pt;width:59.05pt;height:25.2pt;z-index:251640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" filled="f" stroked="f">
                <v:path arrowok="t"/>
                <v:textbox style="mso-fit-shape-to-text:t">
                  <w:txbxContent>
                    <w:p w14:paraId="03004FAB" w14:textId="77777777" w:rsidR="004E38BA" w:rsidRPr="00C2696A" w:rsidRDefault="004E38BA" w:rsidP="00547263">
                      <w:pPr>
                        <w:rPr>
                          <w:sz w:val="18"/>
                        </w:rPr>
                      </w:pPr>
                      <w:r>
                        <w:rPr>
                          <w:rFonts w:asciiTheme="minorHAnsi" w:hAnsi="Calibri"/>
                          <w:bCs/>
                          <w:color w:val="FFFFFF" w:themeColor="background1"/>
                          <w:kern w:val="24"/>
                          <w:szCs w:val="26"/>
                        </w:rPr>
                        <w:t>Education</w:t>
                      </w:r>
                    </w:p>
                  </w:txbxContent>
                </v:textbox>
              </v:shape>
            </w:pict>
          </mc:Fallback>
        </mc:AlternateContent>
      </w:r>
      <w:r>
        <w:rPr>
          <w:noProof/>
        </w:rPr>
        <mc:AlternateContent>
          <mc:Choice Requires="wps">
            <w:drawing>
              <wp:anchor distT="0" distB="0" distL="114300" distR="114300" simplePos="0" relativeHeight="251641856" behindDoc="0" locked="0" layoutInCell="1" allowOverlap="1" wp14:anchorId="08F33168" wp14:editId="6942BF75">
                <wp:simplePos x="0" y="0"/>
                <wp:positionH relativeFrom="column">
                  <wp:posOffset>5800725</wp:posOffset>
                </wp:positionH>
                <wp:positionV relativeFrom="paragraph">
                  <wp:posOffset>5133975</wp:posOffset>
                </wp:positionV>
                <wp:extent cx="1030605" cy="320040"/>
                <wp:effectExtent l="0" t="0" r="0" b="0"/>
                <wp:wrapNone/>
                <wp:docPr id="509"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0605" cy="320040"/>
                        </a:xfrm>
                        <a:prstGeom prst="rect">
                          <a:avLst/>
                        </a:prstGeom>
                        <a:noFill/>
                      </wps:spPr>
                      <wps:txbx>
                        <w:txbxContent>
                          <w:p w14:paraId="2C94688C" w14:textId="77777777" w:rsidR="004E38BA" w:rsidRPr="00C2696A" w:rsidRDefault="004E38BA" w:rsidP="00547263">
                            <w:pPr>
                              <w:rPr>
                                <w:sz w:val="18"/>
                              </w:rPr>
                            </w:pPr>
                            <w:r>
                              <w:rPr>
                                <w:rFonts w:asciiTheme="minorHAnsi" w:hAnsi="Calibri"/>
                                <w:bCs/>
                                <w:color w:val="FFFFFF" w:themeColor="background1"/>
                                <w:kern w:val="24"/>
                                <w:szCs w:val="26"/>
                              </w:rPr>
                              <w:t>Transportation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08F33168" id="_x0000_s1083" type="#_x0000_t202" style="position:absolute;left:0;text-align:left;margin-left:456.75pt;margin-top:404.25pt;width:81.15pt;height:25.2pt;z-index:251641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" filled="f" stroked="f">
                <v:path arrowok="t"/>
                <v:textbox style="mso-fit-shape-to-text:t">
                  <w:txbxContent>
                    <w:p w14:paraId="2C94688C" w14:textId="77777777" w:rsidR="004E38BA" w:rsidRPr="00C2696A" w:rsidRDefault="004E38BA" w:rsidP="00547263">
                      <w:pPr>
                        <w:rPr>
                          <w:sz w:val="18"/>
                        </w:rPr>
                      </w:pPr>
                      <w:r>
                        <w:rPr>
                          <w:rFonts w:asciiTheme="minorHAnsi" w:hAnsi="Calibri"/>
                          <w:bCs/>
                          <w:color w:val="FFFFFF" w:themeColor="background1"/>
                          <w:kern w:val="24"/>
                          <w:szCs w:val="26"/>
                        </w:rPr>
                        <w:t>Transportation</w:t>
                      </w:r>
                    </w:p>
                  </w:txbxContent>
                </v:textbox>
              </v:shape>
            </w:pict>
          </mc:Fallback>
        </mc:AlternateContent>
      </w:r>
      <w:r>
        <w:rPr>
          <w:noProof/>
        </w:rPr>
        <mc:AlternateContent>
          <mc:Choice Requires="wps">
            <w:drawing>
              <wp:anchor distT="0" distB="0" distL="114300" distR="114300" simplePos="0" relativeHeight="251642880" behindDoc="0" locked="0" layoutInCell="1" allowOverlap="1" wp14:anchorId="46CC352C" wp14:editId="40B7D0F5">
                <wp:simplePos x="0" y="0"/>
                <wp:positionH relativeFrom="column">
                  <wp:posOffset>5391150</wp:posOffset>
                </wp:positionH>
                <wp:positionV relativeFrom="paragraph">
                  <wp:posOffset>4505325</wp:posOffset>
                </wp:positionV>
                <wp:extent cx="1733550" cy="320040"/>
                <wp:effectExtent l="0" t="0" r="0" b="0"/>
                <wp:wrapNone/>
                <wp:docPr id="192"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0" cy="320040"/>
                        </a:xfrm>
                        <a:prstGeom prst="rect">
                          <a:avLst/>
                        </a:prstGeom>
                        <a:noFill/>
                      </wps:spPr>
                      <wps:txbx>
                        <w:txbxContent>
                          <w:p w14:paraId="20ED421B" w14:textId="77777777" w:rsidR="004E38BA" w:rsidRPr="00E67AFF" w:rsidRDefault="004E38BA" w:rsidP="00547263">
                            <w:pPr>
                              <w:jc w:val="center"/>
                              <w:rPr>
                                <w:sz w:val="18"/>
                              </w:rPr>
                            </w:pPr>
                            <w:r>
                              <w:rPr>
                                <w:rFonts w:asciiTheme="minorHAnsi" w:hAnsi="Calibri"/>
                                <w:b/>
                                <w:bCs/>
                                <w:color w:val="FFFFFF" w:themeColor="background1"/>
                                <w:kern w:val="24"/>
                                <w:szCs w:val="26"/>
                              </w:rPr>
                              <w:t>Canada Cartage</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46CC352C" id="_x0000_s1084" type="#_x0000_t202" style="position:absolute;left:0;text-align:left;margin-left:424.5pt;margin-top:354.75pt;width:136.5pt;height:25.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" filled="f" stroked="f">
                <v:path arrowok="t"/>
                <v:textbox style="mso-fit-shape-to-text:t">
                  <w:txbxContent>
                    <w:p w14:paraId="20ED421B" w14:textId="77777777" w:rsidR="004E38BA" w:rsidRPr="00E67AFF" w:rsidRDefault="004E38BA" w:rsidP="00547263">
                      <w:pPr>
                        <w:jc w:val="center"/>
                        <w:rPr>
                          <w:sz w:val="18"/>
                        </w:rPr>
                      </w:pPr>
                      <w:r>
                        <w:rPr>
                          <w:rFonts w:asciiTheme="minorHAnsi" w:hAnsi="Calibri"/>
                          <w:b/>
                          <w:bCs/>
                          <w:color w:val="FFFFFF" w:themeColor="background1"/>
                          <w:kern w:val="24"/>
                          <w:szCs w:val="26"/>
                        </w:rPr>
                        <w:t>Canada Cartage</w:t>
                      </w:r>
                    </w:p>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38BE1739" wp14:editId="66D81E98">
                <wp:simplePos x="0" y="0"/>
                <wp:positionH relativeFrom="column">
                  <wp:posOffset>921385</wp:posOffset>
                </wp:positionH>
                <wp:positionV relativeFrom="paragraph">
                  <wp:posOffset>7310755</wp:posOffset>
                </wp:positionV>
                <wp:extent cx="913130" cy="320040"/>
                <wp:effectExtent l="0" t="0" r="0" b="0"/>
                <wp:wrapNone/>
                <wp:docPr id="193"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3130" cy="320040"/>
                        </a:xfrm>
                        <a:prstGeom prst="rect">
                          <a:avLst/>
                        </a:prstGeom>
                        <a:noFill/>
                      </wps:spPr>
                      <wps:txbx>
                        <w:txbxContent>
                          <w:p w14:paraId="2EAC75A4" w14:textId="77777777" w:rsidR="004E38BA" w:rsidRPr="00C2696A" w:rsidRDefault="004E38BA" w:rsidP="00547263">
                            <w:pPr>
                              <w:rPr>
                                <w:sz w:val="18"/>
                              </w:rPr>
                            </w:pPr>
                            <w:r>
                              <w:rPr>
                                <w:rFonts w:asciiTheme="minorHAnsi" w:hAnsi="Calibri"/>
                                <w:bCs/>
                                <w:color w:val="FFFFFF" w:themeColor="background1"/>
                                <w:kern w:val="24"/>
                                <w:szCs w:val="26"/>
                              </w:rPr>
                              <w:t>Construction</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38BE1739" id="_x0000_s1085" type="#_x0000_t202" style="position:absolute;left:0;text-align:left;margin-left:72.55pt;margin-top:575.65pt;width:71.9pt;height:25.2pt;z-index:251643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" filled="f" stroked="f">
                <v:path arrowok="t"/>
                <v:textbox style="mso-fit-shape-to-text:t">
                  <w:txbxContent>
                    <w:p w14:paraId="2EAC75A4" w14:textId="77777777" w:rsidR="004E38BA" w:rsidRPr="00C2696A" w:rsidRDefault="004E38BA" w:rsidP="00547263">
                      <w:pPr>
                        <w:rPr>
                          <w:sz w:val="18"/>
                        </w:rPr>
                      </w:pPr>
                      <w:r>
                        <w:rPr>
                          <w:rFonts w:asciiTheme="minorHAnsi" w:hAnsi="Calibri"/>
                          <w:bCs/>
                          <w:color w:val="FFFFFF" w:themeColor="background1"/>
                          <w:kern w:val="24"/>
                          <w:szCs w:val="26"/>
                        </w:rPr>
                        <w:t>Construction</w:t>
                      </w:r>
                    </w:p>
                  </w:txbxContent>
                </v:textbox>
              </v:shape>
            </w:pict>
          </mc:Fallback>
        </mc:AlternateContent>
      </w:r>
      <w:r>
        <w:rPr>
          <w:noProof/>
        </w:rPr>
        <mc:AlternateContent>
          <mc:Choice Requires="wps">
            <w:drawing>
              <wp:anchor distT="0" distB="0" distL="114300" distR="114300" simplePos="0" relativeHeight="251644928" behindDoc="0" locked="0" layoutInCell="1" allowOverlap="1" wp14:anchorId="28961697" wp14:editId="0C1A9406">
                <wp:simplePos x="0" y="0"/>
                <wp:positionH relativeFrom="column">
                  <wp:posOffset>2676525</wp:posOffset>
                </wp:positionH>
                <wp:positionV relativeFrom="paragraph">
                  <wp:posOffset>7324725</wp:posOffset>
                </wp:positionV>
                <wp:extent cx="643890" cy="320040"/>
                <wp:effectExtent l="0" t="0" r="0" b="0"/>
                <wp:wrapNone/>
                <wp:docPr id="194"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3890" cy="320040"/>
                        </a:xfrm>
                        <a:prstGeom prst="rect">
                          <a:avLst/>
                        </a:prstGeom>
                        <a:noFill/>
                      </wps:spPr>
                      <wps:txbx>
                        <w:txbxContent>
                          <w:p w14:paraId="46F1A476" w14:textId="77777777" w:rsidR="004E38BA" w:rsidRPr="00C2696A" w:rsidRDefault="004E38BA" w:rsidP="00547263">
                            <w:pPr>
                              <w:rPr>
                                <w:sz w:val="18"/>
                              </w:rPr>
                            </w:pPr>
                            <w:r>
                              <w:rPr>
                                <w:rFonts w:asciiTheme="minorHAnsi" w:hAnsi="Calibri"/>
                                <w:bCs/>
                                <w:color w:val="FFFFFF" w:themeColor="background1"/>
                                <w:kern w:val="24"/>
                                <w:szCs w:val="26"/>
                              </w:rPr>
                              <w:t>Services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28961697" id="_x0000_s1086" type="#_x0000_t202" style="position:absolute;left:0;text-align:left;margin-left:210.75pt;margin-top:576.75pt;width:50.7pt;height:25.2pt;z-index:251644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" filled="f" stroked="f">
                <v:path arrowok="t"/>
                <v:textbox style="mso-fit-shape-to-text:t">
                  <w:txbxContent>
                    <w:p w14:paraId="46F1A476" w14:textId="77777777" w:rsidR="004E38BA" w:rsidRPr="00C2696A" w:rsidRDefault="004E38BA" w:rsidP="00547263">
                      <w:pPr>
                        <w:rPr>
                          <w:sz w:val="18"/>
                        </w:rPr>
                      </w:pPr>
                      <w:r>
                        <w:rPr>
                          <w:rFonts w:asciiTheme="minorHAnsi" w:hAnsi="Calibri"/>
                          <w:bCs/>
                          <w:color w:val="FFFFFF" w:themeColor="background1"/>
                          <w:kern w:val="24"/>
                          <w:szCs w:val="26"/>
                        </w:rPr>
                        <w:t>Services</w:t>
                      </w:r>
                    </w:p>
                  </w:txbxContent>
                </v:textbox>
              </v:shape>
            </w:pict>
          </mc:Fallback>
        </mc:AlternateContent>
      </w:r>
      <w:r>
        <w:rPr>
          <w:noProof/>
        </w:rPr>
        <mc:AlternateContent>
          <mc:Choice Requires="wps">
            <w:drawing>
              <wp:anchor distT="0" distB="0" distL="114300" distR="114300" simplePos="0" relativeHeight="251645952" behindDoc="0" locked="0" layoutInCell="1" allowOverlap="1" wp14:anchorId="4DF4BC19" wp14:editId="72AD65BF">
                <wp:simplePos x="0" y="0"/>
                <wp:positionH relativeFrom="column">
                  <wp:posOffset>1057275</wp:posOffset>
                </wp:positionH>
                <wp:positionV relativeFrom="paragraph">
                  <wp:posOffset>5124450</wp:posOffset>
                </wp:positionV>
                <wp:extent cx="621665" cy="320040"/>
                <wp:effectExtent l="0" t="0" r="0" b="0"/>
                <wp:wrapNone/>
                <wp:docPr id="46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665" cy="320040"/>
                        </a:xfrm>
                        <a:prstGeom prst="rect">
                          <a:avLst/>
                        </a:prstGeom>
                        <a:noFill/>
                      </wps:spPr>
                      <wps:txbx>
                        <w:txbxContent>
                          <w:p w14:paraId="708B3C76" w14:textId="77777777" w:rsidR="004E38BA" w:rsidRPr="00C2696A" w:rsidRDefault="004E38BA" w:rsidP="00547263">
                            <w:pPr>
                              <w:rPr>
                                <w:sz w:val="18"/>
                              </w:rPr>
                            </w:pPr>
                            <w:r>
                              <w:rPr>
                                <w:rFonts w:asciiTheme="minorHAnsi" w:hAnsi="Calibri"/>
                                <w:bCs/>
                                <w:color w:val="FFFFFF" w:themeColor="background1"/>
                                <w:kern w:val="24"/>
                                <w:szCs w:val="26"/>
                              </w:rPr>
                              <w:t>Finance</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w14:anchorId="4DF4BC19" id="_x0000_s1087" type="#_x0000_t202" style="position:absolute;left:0;text-align:left;margin-left:83.25pt;margin-top:403.5pt;width:48.95pt;height:25.2pt;z-index:251645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" filled="f" stroked="f">
                <v:path arrowok="t"/>
                <v:textbox style="mso-fit-shape-to-text:t">
                  <w:txbxContent>
                    <w:p w14:paraId="708B3C76" w14:textId="77777777" w:rsidR="004E38BA" w:rsidRPr="00C2696A" w:rsidRDefault="004E38BA" w:rsidP="00547263">
                      <w:pPr>
                        <w:rPr>
                          <w:sz w:val="18"/>
                        </w:rPr>
                      </w:pPr>
                      <w:r>
                        <w:rPr>
                          <w:rFonts w:asciiTheme="minorHAnsi" w:hAnsi="Calibri"/>
                          <w:bCs/>
                          <w:color w:val="FFFFFF" w:themeColor="background1"/>
                          <w:kern w:val="24"/>
                          <w:szCs w:val="26"/>
                        </w:rPr>
                        <w:t>Finance</w:t>
                      </w:r>
                    </w:p>
                  </w:txbxContent>
                </v:textbox>
              </v:shape>
            </w:pict>
          </mc:Fallback>
        </mc:AlternateContent>
      </w:r>
      <w:r w:rsidR="009B24CF">
        <w:t>Our Clients</w:t>
      </w:r>
      <w:bookmarkEnd w:id="105"/>
    </w:p>
    <w:p w14:paraId="2F42CB74" w14:textId="77777777" w:rsidR="00D20EB0" w:rsidRDefault="00D20EB0" w:rsidP="00D20EB0">
      <w:pPr>
        <w:spacing w:after="160" w:line="259" w:lineRule="auto"/>
        <w:jc w:val="left"/>
      </w:pPr>
      <w:r>
        <w:rPr>
          <w:noProof/>
        </w:rPr>
        <w:drawing>
          <wp:inline distT="0" distB="0" distL="0" distR="0" wp14:anchorId="10C62BDF" wp14:editId="012539BD">
            <wp:extent cx="1390650" cy="1795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png"/>
                    <pic:cNvPicPr/>
                  </pic:nvPicPr>
                  <pic:blipFill>
                    <a:blip r:embed="rId48">
                      <a:extLst>
                        <a:ext uri="{28A0092B-C50C-407E-A947-70E740481C1C}">
                          <a14:useLocalDpi xmlns:a14="http://schemas.microsoft.com/office/drawing/2010/main" val="0"/>
                        </a:ext>
                      </a:extLst>
                    </a:blip>
                    <a:stretch>
                      <a:fillRect/>
                    </a:stretch>
                  </pic:blipFill>
                  <pic:spPr>
                    <a:xfrm>
                      <a:off x="0" y="0"/>
                      <a:ext cx="1394461" cy="1800360"/>
                    </a:xfrm>
                    <a:prstGeom prst="rect">
                      <a:avLst/>
                    </a:prstGeom>
                  </pic:spPr>
                </pic:pic>
              </a:graphicData>
            </a:graphic>
          </wp:inline>
        </w:drawing>
      </w:r>
      <w:r>
        <w:rPr>
          <w:noProof/>
        </w:rPr>
        <w:drawing>
          <wp:inline distT="0" distB="0" distL="0" distR="0" wp14:anchorId="642F191C" wp14:editId="0C24CA20">
            <wp:extent cx="1383044" cy="178562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2.png"/>
                    <pic:cNvPicPr/>
                  </pic:nvPicPr>
                  <pic:blipFill>
                    <a:blip r:embed="rId49">
                      <a:extLst>
                        <a:ext uri="{28A0092B-C50C-407E-A947-70E740481C1C}">
                          <a14:useLocalDpi xmlns:a14="http://schemas.microsoft.com/office/drawing/2010/main" val="0"/>
                        </a:ext>
                      </a:extLst>
                    </a:blip>
                    <a:stretch>
                      <a:fillRect/>
                    </a:stretch>
                  </pic:blipFill>
                  <pic:spPr>
                    <a:xfrm>
                      <a:off x="0" y="0"/>
                      <a:ext cx="1395791" cy="1802078"/>
                    </a:xfrm>
                    <a:prstGeom prst="rect">
                      <a:avLst/>
                    </a:prstGeom>
                  </pic:spPr>
                </pic:pic>
              </a:graphicData>
            </a:graphic>
          </wp:inline>
        </w:drawing>
      </w:r>
      <w:r>
        <w:rPr>
          <w:noProof/>
        </w:rPr>
        <w:drawing>
          <wp:inline distT="0" distB="0" distL="0" distR="0" wp14:anchorId="12C8C477" wp14:editId="7A6AE585">
            <wp:extent cx="1380490" cy="1782323"/>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3.png"/>
                    <pic:cNvPicPr/>
                  </pic:nvPicPr>
                  <pic:blipFill>
                    <a:blip r:embed="rId50">
                      <a:extLst>
                        <a:ext uri="{28A0092B-C50C-407E-A947-70E740481C1C}">
                          <a14:useLocalDpi xmlns:a14="http://schemas.microsoft.com/office/drawing/2010/main" val="0"/>
                        </a:ext>
                      </a:extLst>
                    </a:blip>
                    <a:stretch>
                      <a:fillRect/>
                    </a:stretch>
                  </pic:blipFill>
                  <pic:spPr>
                    <a:xfrm>
                      <a:off x="0" y="0"/>
                      <a:ext cx="1392204" cy="1797447"/>
                    </a:xfrm>
                    <a:prstGeom prst="rect">
                      <a:avLst/>
                    </a:prstGeom>
                  </pic:spPr>
                </pic:pic>
              </a:graphicData>
            </a:graphic>
          </wp:inline>
        </w:drawing>
      </w:r>
      <w:r>
        <w:rPr>
          <w:noProof/>
        </w:rPr>
        <w:drawing>
          <wp:inline distT="0" distB="0" distL="0" distR="0" wp14:anchorId="322CB8C5" wp14:editId="71F417FC">
            <wp:extent cx="1386655" cy="1790282"/>
            <wp:effectExtent l="0" t="0" r="444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png"/>
                    <pic:cNvPicPr/>
                  </pic:nvPicPr>
                  <pic:blipFill>
                    <a:blip r:embed="rId51">
                      <a:extLst>
                        <a:ext uri="{28A0092B-C50C-407E-A947-70E740481C1C}">
                          <a14:useLocalDpi xmlns:a14="http://schemas.microsoft.com/office/drawing/2010/main" val="0"/>
                        </a:ext>
                      </a:extLst>
                    </a:blip>
                    <a:stretch>
                      <a:fillRect/>
                    </a:stretch>
                  </pic:blipFill>
                  <pic:spPr>
                    <a:xfrm>
                      <a:off x="0" y="0"/>
                      <a:ext cx="1410289" cy="1820795"/>
                    </a:xfrm>
                    <a:prstGeom prst="rect">
                      <a:avLst/>
                    </a:prstGeom>
                  </pic:spPr>
                </pic:pic>
              </a:graphicData>
            </a:graphic>
          </wp:inline>
        </w:drawing>
      </w:r>
    </w:p>
    <w:p w14:paraId="3083F5BC" w14:textId="77777777" w:rsidR="00D20EB0" w:rsidRDefault="00D20EB0" w:rsidP="00D20EB0">
      <w:pPr>
        <w:spacing w:after="160" w:line="259" w:lineRule="auto"/>
        <w:jc w:val="left"/>
      </w:pPr>
      <w:r>
        <w:rPr>
          <w:noProof/>
        </w:rPr>
        <w:drawing>
          <wp:inline distT="0" distB="0" distL="0" distR="0" wp14:anchorId="75419A6F" wp14:editId="3C492019">
            <wp:extent cx="1386390" cy="1789938"/>
            <wp:effectExtent l="0" t="0" r="4445"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5.png"/>
                    <pic:cNvPicPr/>
                  </pic:nvPicPr>
                  <pic:blipFill>
                    <a:blip r:embed="rId52">
                      <a:extLst>
                        <a:ext uri="{28A0092B-C50C-407E-A947-70E740481C1C}">
                          <a14:useLocalDpi xmlns:a14="http://schemas.microsoft.com/office/drawing/2010/main" val="0"/>
                        </a:ext>
                      </a:extLst>
                    </a:blip>
                    <a:stretch>
                      <a:fillRect/>
                    </a:stretch>
                  </pic:blipFill>
                  <pic:spPr>
                    <a:xfrm>
                      <a:off x="0" y="0"/>
                      <a:ext cx="1399456" cy="1806807"/>
                    </a:xfrm>
                    <a:prstGeom prst="rect">
                      <a:avLst/>
                    </a:prstGeom>
                  </pic:spPr>
                </pic:pic>
              </a:graphicData>
            </a:graphic>
          </wp:inline>
        </w:drawing>
      </w:r>
      <w:r>
        <w:rPr>
          <w:noProof/>
        </w:rPr>
        <w:drawing>
          <wp:inline distT="0" distB="0" distL="0" distR="0" wp14:anchorId="3C47FD47" wp14:editId="5C613B2B">
            <wp:extent cx="1381077" cy="17830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53">
                      <a:extLst>
                        <a:ext uri="{28A0092B-C50C-407E-A947-70E740481C1C}">
                          <a14:useLocalDpi xmlns:a14="http://schemas.microsoft.com/office/drawing/2010/main" val="0"/>
                        </a:ext>
                      </a:extLst>
                    </a:blip>
                    <a:stretch>
                      <a:fillRect/>
                    </a:stretch>
                  </pic:blipFill>
                  <pic:spPr>
                    <a:xfrm>
                      <a:off x="0" y="0"/>
                      <a:ext cx="1405286" cy="1814336"/>
                    </a:xfrm>
                    <a:prstGeom prst="rect">
                      <a:avLst/>
                    </a:prstGeom>
                  </pic:spPr>
                </pic:pic>
              </a:graphicData>
            </a:graphic>
          </wp:inline>
        </w:drawing>
      </w:r>
      <w:r>
        <w:rPr>
          <w:noProof/>
        </w:rPr>
        <w:drawing>
          <wp:inline distT="0" distB="0" distL="0" distR="0" wp14:anchorId="2D421E3F" wp14:editId="1927C387">
            <wp:extent cx="1390015" cy="179462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png"/>
                    <pic:cNvPicPr/>
                  </pic:nvPicPr>
                  <pic:blipFill>
                    <a:blip r:embed="rId54">
                      <a:extLst>
                        <a:ext uri="{28A0092B-C50C-407E-A947-70E740481C1C}">
                          <a14:useLocalDpi xmlns:a14="http://schemas.microsoft.com/office/drawing/2010/main" val="0"/>
                        </a:ext>
                      </a:extLst>
                    </a:blip>
                    <a:stretch>
                      <a:fillRect/>
                    </a:stretch>
                  </pic:blipFill>
                  <pic:spPr>
                    <a:xfrm>
                      <a:off x="0" y="0"/>
                      <a:ext cx="1404426" cy="1813225"/>
                    </a:xfrm>
                    <a:prstGeom prst="rect">
                      <a:avLst/>
                    </a:prstGeom>
                  </pic:spPr>
                </pic:pic>
              </a:graphicData>
            </a:graphic>
          </wp:inline>
        </w:drawing>
      </w:r>
      <w:r>
        <w:rPr>
          <w:noProof/>
        </w:rPr>
        <w:drawing>
          <wp:inline distT="0" distB="0" distL="0" distR="0" wp14:anchorId="7CF3D9BD" wp14:editId="2584E2E4">
            <wp:extent cx="1390650" cy="17954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png"/>
                    <pic:cNvPicPr/>
                  </pic:nvPicPr>
                  <pic:blipFill>
                    <a:blip r:embed="rId55">
                      <a:extLst>
                        <a:ext uri="{28A0092B-C50C-407E-A947-70E740481C1C}">
                          <a14:useLocalDpi xmlns:a14="http://schemas.microsoft.com/office/drawing/2010/main" val="0"/>
                        </a:ext>
                      </a:extLst>
                    </a:blip>
                    <a:stretch>
                      <a:fillRect/>
                    </a:stretch>
                  </pic:blipFill>
                  <pic:spPr>
                    <a:xfrm>
                      <a:off x="0" y="0"/>
                      <a:ext cx="1400826" cy="1808578"/>
                    </a:xfrm>
                    <a:prstGeom prst="rect">
                      <a:avLst/>
                    </a:prstGeom>
                  </pic:spPr>
                </pic:pic>
              </a:graphicData>
            </a:graphic>
          </wp:inline>
        </w:drawing>
      </w:r>
    </w:p>
    <w:p w14:paraId="517709E8" w14:textId="77777777" w:rsidR="00D20EB0" w:rsidRDefault="00D20EB0" w:rsidP="00D20EB0">
      <w:pPr>
        <w:spacing w:after="160" w:line="259" w:lineRule="auto"/>
        <w:jc w:val="left"/>
        <w:rPr>
          <w:sz w:val="20"/>
        </w:rPr>
      </w:pPr>
      <w:r>
        <w:rPr>
          <w:noProof/>
        </w:rPr>
        <w:drawing>
          <wp:inline distT="0" distB="0" distL="0" distR="0" wp14:anchorId="23A2AB12" wp14:editId="76011E4A">
            <wp:extent cx="1385995" cy="1789430"/>
            <wp:effectExtent l="0" t="0" r="5080" b="127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9.png"/>
                    <pic:cNvPicPr/>
                  </pic:nvPicPr>
                  <pic:blipFill>
                    <a:blip r:embed="rId56">
                      <a:extLst>
                        <a:ext uri="{28A0092B-C50C-407E-A947-70E740481C1C}">
                          <a14:useLocalDpi xmlns:a14="http://schemas.microsoft.com/office/drawing/2010/main" val="0"/>
                        </a:ext>
                      </a:extLst>
                    </a:blip>
                    <a:stretch>
                      <a:fillRect/>
                    </a:stretch>
                  </pic:blipFill>
                  <pic:spPr>
                    <a:xfrm>
                      <a:off x="0" y="0"/>
                      <a:ext cx="1399325" cy="1806640"/>
                    </a:xfrm>
                    <a:prstGeom prst="rect">
                      <a:avLst/>
                    </a:prstGeom>
                  </pic:spPr>
                </pic:pic>
              </a:graphicData>
            </a:graphic>
          </wp:inline>
        </w:drawing>
      </w:r>
      <w:r>
        <w:rPr>
          <w:noProof/>
        </w:rPr>
        <w:drawing>
          <wp:inline distT="0" distB="0" distL="0" distR="0" wp14:anchorId="63923BAA" wp14:editId="23F3F871">
            <wp:extent cx="1381076" cy="17830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57">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r>
        <w:rPr>
          <w:noProof/>
        </w:rPr>
        <w:drawing>
          <wp:inline distT="0" distB="0" distL="0" distR="0" wp14:anchorId="50E69792" wp14:editId="618ECEC1">
            <wp:extent cx="1381076" cy="178308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58">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r>
        <w:rPr>
          <w:noProof/>
        </w:rPr>
        <w:drawing>
          <wp:inline distT="0" distB="0" distL="0" distR="0" wp14:anchorId="0D598319" wp14:editId="3E9EBBCC">
            <wp:extent cx="1381076" cy="1783080"/>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59">
                      <a:extLst>
                        <a:ext uri="{28A0092B-C50C-407E-A947-70E740481C1C}">
                          <a14:useLocalDpi xmlns:a14="http://schemas.microsoft.com/office/drawing/2010/main" val="0"/>
                        </a:ext>
                      </a:extLst>
                    </a:blip>
                    <a:stretch>
                      <a:fillRect/>
                    </a:stretch>
                  </pic:blipFill>
                  <pic:spPr>
                    <a:xfrm>
                      <a:off x="0" y="0"/>
                      <a:ext cx="1381076" cy="1783080"/>
                    </a:xfrm>
                    <a:prstGeom prst="rect">
                      <a:avLst/>
                    </a:prstGeom>
                  </pic:spPr>
                </pic:pic>
              </a:graphicData>
            </a:graphic>
          </wp:inline>
        </w:drawing>
      </w:r>
    </w:p>
    <w:p w14:paraId="5EC3F69A" w14:textId="77777777" w:rsidR="00D20EB0" w:rsidRPr="00707A13" w:rsidRDefault="00D20EB0" w:rsidP="00D20EB0">
      <w:pPr>
        <w:spacing w:after="160" w:line="259" w:lineRule="auto"/>
        <w:jc w:val="left"/>
      </w:pPr>
      <w:r>
        <w:rPr>
          <w:noProof/>
        </w:rPr>
        <w:drawing>
          <wp:inline distT="0" distB="0" distL="0" distR="0" wp14:anchorId="30EF2EA3" wp14:editId="6A975A59">
            <wp:extent cx="1381076" cy="1783079"/>
            <wp:effectExtent l="0" t="0" r="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60">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515265DD" wp14:editId="4B71EEFC">
            <wp:extent cx="1381076" cy="1783079"/>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61">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56FF407C" wp14:editId="6CEA0D8A">
            <wp:extent cx="1381076" cy="1783079"/>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62">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noProof/>
        </w:rPr>
        <w:drawing>
          <wp:inline distT="0" distB="0" distL="0" distR="0" wp14:anchorId="235FEC11" wp14:editId="6A1658B9">
            <wp:extent cx="1381076" cy="1783079"/>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png"/>
                    <pic:cNvPicPr/>
                  </pic:nvPicPr>
                  <pic:blipFill>
                    <a:blip r:embed="rId63">
                      <a:extLst>
                        <a:ext uri="{28A0092B-C50C-407E-A947-70E740481C1C}">
                          <a14:useLocalDpi xmlns:a14="http://schemas.microsoft.com/office/drawing/2010/main" val="0"/>
                        </a:ext>
                      </a:extLst>
                    </a:blip>
                    <a:stretch>
                      <a:fillRect/>
                    </a:stretch>
                  </pic:blipFill>
                  <pic:spPr>
                    <a:xfrm>
                      <a:off x="0" y="0"/>
                      <a:ext cx="1381076" cy="1783079"/>
                    </a:xfrm>
                    <a:prstGeom prst="rect">
                      <a:avLst/>
                    </a:prstGeom>
                  </pic:spPr>
                </pic:pic>
              </a:graphicData>
            </a:graphic>
          </wp:inline>
        </w:drawing>
      </w:r>
      <w:r>
        <w:rPr>
          <w:sz w:val="20"/>
        </w:rPr>
        <w:br w:type="page"/>
      </w:r>
    </w:p>
    <w:p w14:paraId="1ED84C50" w14:textId="77777777" w:rsidR="00277D67" w:rsidRDefault="00277D67" w:rsidP="00277D67"/>
    <w:p w14:paraId="6AF44EC9" w14:textId="77777777" w:rsidR="00277D67" w:rsidRDefault="00277D67" w:rsidP="00BE784A">
      <w:pPr>
        <w:jc w:val="left"/>
      </w:pPr>
    </w:p>
    <w:p w14:paraId="397F57ED" w14:textId="77777777" w:rsidR="00277D67" w:rsidRDefault="00277D67" w:rsidP="00277D67">
      <w:pPr>
        <w:jc w:val="center"/>
      </w:pPr>
    </w:p>
    <w:p w14:paraId="655CEFF1" w14:textId="77777777" w:rsidR="00F85ED0" w:rsidRDefault="00F85ED0" w:rsidP="00F75951">
      <w:pPr>
        <w:spacing w:after="160" w:line="259" w:lineRule="auto"/>
        <w:jc w:val="left"/>
        <w:rPr>
          <w:sz w:val="20"/>
        </w:rPr>
      </w:pPr>
    </w:p>
    <w:p w14:paraId="396DF061" w14:textId="77777777" w:rsidR="003F66DE" w:rsidRDefault="003F66DE" w:rsidP="00F75951">
      <w:pPr>
        <w:spacing w:after="160" w:line="259" w:lineRule="auto"/>
        <w:jc w:val="left"/>
        <w:rPr>
          <w:sz w:val="20"/>
        </w:rPr>
      </w:pPr>
    </w:p>
    <w:p w14:paraId="49AB8E6E" w14:textId="77777777" w:rsidR="00F85ED0" w:rsidRDefault="00F85ED0" w:rsidP="00F75951">
      <w:pPr>
        <w:spacing w:after="160" w:line="259" w:lineRule="auto"/>
        <w:jc w:val="left"/>
        <w:rPr>
          <w:sz w:val="20"/>
        </w:rPr>
      </w:pPr>
    </w:p>
    <w:p w14:paraId="5583FFF4" w14:textId="77777777" w:rsidR="003F66DE" w:rsidRDefault="00FE296F" w:rsidP="00C373A1">
      <w:pPr>
        <w:jc w:val="center"/>
        <w:rPr>
          <w:sz w:val="24"/>
        </w:rPr>
      </w:pPr>
      <w:r w:rsidRPr="009B4FD7">
        <w:t>We look forward to hearing from you soon and hope that you will give us the privilege to work with you in meeting your business goals. Thank you.</w:t>
      </w:r>
      <w:r w:rsidR="00677D55">
        <w:rPr>
          <w:noProof/>
          <w:sz w:val="24"/>
        </w:rPr>
        <mc:AlternateContent>
          <mc:Choice Requires="wpg">
            <w:drawing>
              <wp:anchor distT="0" distB="0" distL="114300" distR="114300" simplePos="0" relativeHeight="251648000" behindDoc="0" locked="0" layoutInCell="1" allowOverlap="1" wp14:anchorId="6095B051" wp14:editId="76569921">
                <wp:simplePos x="0" y="0"/>
                <wp:positionH relativeFrom="column">
                  <wp:posOffset>1654175</wp:posOffset>
                </wp:positionH>
                <wp:positionV relativeFrom="paragraph">
                  <wp:posOffset>1569720</wp:posOffset>
                </wp:positionV>
                <wp:extent cx="2921635" cy="2920365"/>
                <wp:effectExtent l="0" t="0" r="12065" b="0"/>
                <wp:wrapNone/>
                <wp:docPr id="45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1635" cy="2920365"/>
                          <a:chOff x="0" y="0"/>
                          <a:chExt cx="2921620" cy="2867118"/>
                        </a:xfrm>
                      </wpg:grpSpPr>
                      <wps:wsp>
                        <wps:cNvPr id="460" name="Rectangle 460"/>
                        <wps:cNvSpPr/>
                        <wps:spPr>
                          <a:xfrm>
                            <a:off x="225496" y="2312896"/>
                            <a:ext cx="2318373" cy="554222"/>
                          </a:xfrm>
                          <a:prstGeom prst="rect">
                            <a:avLst/>
                          </a:prstGeom>
                        </wps:spPr>
                        <wps:txbx>
                          <w:txbxContent>
                            <w:p w14:paraId="6E7A028B" w14:textId="77777777" w:rsidR="004E38BA" w:rsidRPr="009B4FD7" w:rsidRDefault="004E38B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wps:txbx>
                        <wps:bodyPr wrap="square">
                          <a:spAutoFit/>
                          <a:scene3d>
                            <a:camera prst="orthographicFront">
                              <a:rot lat="0" lon="0" rev="0"/>
                            </a:camera>
                            <a:lightRig rig="threePt" dir="t"/>
                          </a:scene3d>
                        </wps:bodyPr>
                      </wps:wsp>
                      <pic:pic xmlns:pic="http://schemas.openxmlformats.org/drawingml/2006/picture">
                        <pic:nvPicPr>
                          <pic:cNvPr id="461" name="Picture 46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2657475" cy="2143125"/>
                          </a:xfrm>
                          <a:prstGeom prst="rect">
                            <a:avLst/>
                          </a:prstGeom>
                        </pic:spPr>
                      </pic:pic>
                      <wps:wsp>
                        <wps:cNvPr id="462" name="Straight Connector 462"/>
                        <wps:cNvCnPr/>
                        <wps:spPr>
                          <a:xfrm>
                            <a:off x="2921620" y="0"/>
                            <a:ext cx="0" cy="2143125"/>
                          </a:xfrm>
                          <a:prstGeom prst="line">
                            <a:avLst/>
                          </a:prstGeom>
                          <a:ln w="22225">
                            <a:solidFill>
                              <a:srgbClr val="740027"/>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6095B051" id="Group 1" o:spid="_x0000_s1088" style="position:absolute;left:0;text-align:left;margin-left:130.25pt;margin-top:123.6pt;width:230.05pt;height:229.95pt;z-index:251648000" coordsize="29216,28671" o:gfxdata="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">
                <v:rect id="Rectangle 460" o:spid="_x0000_s1089" style="position:absolute;left:2254;top:23128;width:23184;height:55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nz3sMA&#10;AADcAAAADwAAAGRycy9kb3ducmV2LnhtbERPS27CMBDdV+odrKnUTUUcEEpLikGIjxTYNc0BpvE0&#10;SYnHke1Cevt6gcTy6f2X69H04kLOd5YVTJMUBHFtdceNgurzMHkD4QOyxt4yKfgjD+vV48MSc22v&#10;/EGXMjQihrDPUUEbwpBL6euWDPrEDsSR+7bOYIjQNVI7vMZw08tZmmbSYMexocWBti3V5/LXKDie&#10;5qdqW8if86LbvRSvZSq/sr1Sz0/j5h1EoDHcxTd3oRXMszg/no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nz3sMAAADcAAAADwAAAAAAAAAAAAAAAACYAgAAZHJzL2Rv&#10;d25yZXYueG1sUEsFBgAAAAAEAAQA9QAAAIgDAAAAAA==&#10;" filled="f" stroked="f">
                  <v:textbox style="mso-fit-shape-to-text:t">
                    <w:txbxContent>
                      <w:p w14:paraId="6E7A028B" w14:textId="77777777" w:rsidR="004E38BA" w:rsidRPr="009B4FD7" w:rsidRDefault="004E38BA" w:rsidP="00F24393">
                        <w:pPr>
                          <w:pStyle w:val="NormalWeb"/>
                          <w:spacing w:before="0" w:beforeAutospacing="0" w:after="0" w:afterAutospacing="0"/>
                          <w:jc w:val="center"/>
                          <w:rPr>
                            <w:rFonts w:ascii="Open Sans Light" w:hAnsi="Open Sans Light" w:cs="Open Sans Light"/>
                          </w:rPr>
                        </w:pPr>
                        <w:r w:rsidRPr="009B4FD7">
                          <w:rPr>
                            <w:rFonts w:ascii="Open Sans Light" w:hAnsi="Open Sans Light" w:cs="Open Sans Light"/>
                            <w:color w:val="740026"/>
                            <w:kern w:val="24"/>
                            <w:sz w:val="56"/>
                            <w:szCs w:val="56"/>
                          </w:rPr>
                          <w:t>Thank You</w:t>
                        </w:r>
                      </w:p>
                    </w:txbxContent>
                  </v:textbox>
                </v:rect>
                <v:shape id="Picture 461" o:spid="_x0000_s1090" type="#_x0000_t75" style="position:absolute;width:26574;height:21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C6H3EAAAA3AAAAA8AAABkcnMvZG93bnJldi54bWxEj0FrwkAUhO8F/8PyhN7qRhGp0VVEFLz0&#10;YCq1x0f2mQ1m34bsmsT++q4geBxm5htmue5tJVpqfOlYwXiUgCDOnS65UHD63n98gvABWWPlmBTc&#10;ycN6NXhbYqpdx0dqs1CICGGfogITQp1K6XNDFv3I1cTRu7jGYoiyKaRusItwW8lJksykxZLjgsGa&#10;tobya3azCq7n899mcvpp51/zXZdZNr/3YJR6H/abBYhAfXiFn+2DVjCdjeFx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C6H3EAAAA3AAAAA8AAAAAAAAAAAAAAAAA&#10;nwIAAGRycy9kb3ducmV2LnhtbFBLBQYAAAAABAAEAPcAAACQAwAAAAA=&#10;">
                  <v:imagedata r:id="rId65" o:title=""/>
                  <v:path arrowok="t"/>
                </v:shape>
                <v:line id="Straight Connector 462" o:spid="_x0000_s1091" style="position:absolute;visibility:visible;mso-wrap-style:square" from="29216,0" to="29216,214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CbisUAAADcAAAADwAAAGRycy9kb3ducmV2LnhtbESPT2vCQBTE70K/w/IKvUjdKPUPqauI&#10;TcGTYJTi8ZF9zYZk34bsVtNv7wqCx2FmfsMs171txIU6XzlWMB4lIIgLpysuFZyO3+8LED4ga2wc&#10;k4J/8rBevQyWmGp35QNd8lCKCGGfogITQptK6QtDFv3ItcTR+3WdxRBlV0rd4TXCbSMnSTKTFiuO&#10;CwZb2hoq6vzPKvjZmmSO57zff2Xzup7yKauHmVJvr/3mE0SgPjzDj/ZOK/iYTeB+Jh4Bub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CbisUAAADcAAAADwAAAAAAAAAA&#10;AAAAAAChAgAAZHJzL2Rvd25yZXYueG1sUEsFBgAAAAAEAAQA+QAAAJMDAAAAAA==&#10;" strokecolor="#740027" strokeweight="1.75pt">
                  <v:stroke joinstyle="miter"/>
                </v:line>
              </v:group>
            </w:pict>
          </mc:Fallback>
        </mc:AlternateContent>
      </w:r>
      <w:r w:rsidR="00677D55">
        <w:rPr>
          <w:noProof/>
          <w:sz w:val="24"/>
        </w:rPr>
        <mc:AlternateContent>
          <mc:Choice Requires="wps">
            <w:drawing>
              <wp:anchor distT="0" distB="0" distL="114300" distR="114300" simplePos="0" relativeHeight="251649024" behindDoc="0" locked="0" layoutInCell="1" allowOverlap="1" wp14:anchorId="562C61F4" wp14:editId="733D84B7">
                <wp:simplePos x="0" y="0"/>
                <wp:positionH relativeFrom="column">
                  <wp:posOffset>1750060</wp:posOffset>
                </wp:positionH>
                <wp:positionV relativeFrom="paragraph">
                  <wp:posOffset>5029200</wp:posOffset>
                </wp:positionV>
                <wp:extent cx="2705100" cy="852170"/>
                <wp:effectExtent l="0" t="0" r="0" b="0"/>
                <wp:wrapNone/>
                <wp:docPr id="20"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05100" cy="852170"/>
                        </a:xfrm>
                        <a:prstGeom prst="rect">
                          <a:avLst/>
                        </a:prstGeom>
                      </wps:spPr>
                      <wps:txbx>
                        <w:txbxContent>
                          <w:p w14:paraId="4A4C24EA" w14:textId="77777777" w:rsidR="004E38BA" w:rsidRDefault="004E38B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8</w:t>
                            </w:r>
                            <w:r w:rsidRPr="00F24393">
                              <w:rPr>
                                <w:lang w:val="en-IN"/>
                              </w:rPr>
                              <w:t xml:space="preserve">. All Rights Reserved </w:t>
                            </w:r>
                            <w:r w:rsidRPr="00F24393">
                              <w:rPr>
                                <w:lang w:val="en-IN"/>
                              </w:rPr>
                              <w:br/>
                              <w:t>Verbanet Technologies LLC</w:t>
                            </w:r>
                            <w:r w:rsidRPr="00F24393">
                              <w:rPr>
                                <w:lang w:val="en-IN"/>
                              </w:rPr>
                              <w:br/>
                              <w:t>www.verbat.com</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rect w14:anchorId="562C61F4" id="Rectangle 5" o:spid="_x0000_s1092" style="position:absolute;left:0;text-align:left;margin-left:137.8pt;margin-top:396pt;width:213pt;height:67.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" filled="f" stroked="f">
                <v:path arrowok="t"/>
                <v:textbox style="mso-fit-shape-to-text:t">
                  <w:txbxContent>
                    <w:p w14:paraId="4A4C24EA" w14:textId="77777777" w:rsidR="004E38BA" w:rsidRDefault="004E38BA" w:rsidP="00C373A1">
                      <w:pPr>
                        <w:pStyle w:val="NoSpacing"/>
                        <w:jc w:val="center"/>
                      </w:pPr>
                      <w:r w:rsidRPr="00F24393">
                        <w:rPr>
                          <w:color w:val="7F7F7F" w:themeColor="text1" w:themeTint="80"/>
                          <w:lang w:val="en-IN"/>
                        </w:rPr>
                        <w:t xml:space="preserve">© </w:t>
                      </w:r>
                      <w:r w:rsidRPr="00F24393">
                        <w:rPr>
                          <w:color w:val="7F7F7F" w:themeColor="text1" w:themeTint="80"/>
                          <w:lang w:val="en-IN"/>
                        </w:rPr>
                        <w:br/>
                      </w:r>
                      <w:r>
                        <w:rPr>
                          <w:lang w:val="en-IN"/>
                        </w:rPr>
                        <w:t xml:space="preserve">1999 - </w:t>
                      </w:r>
                      <w:r w:rsidRPr="00F24393">
                        <w:rPr>
                          <w:lang w:val="en-IN"/>
                        </w:rPr>
                        <w:t>201</w:t>
                      </w:r>
                      <w:r>
                        <w:rPr>
                          <w:lang w:val="en-IN"/>
                        </w:rPr>
                        <w:t>8</w:t>
                      </w:r>
                      <w:r w:rsidRPr="00F24393">
                        <w:rPr>
                          <w:lang w:val="en-IN"/>
                        </w:rPr>
                        <w:t xml:space="preserve">. All Rights Reserved </w:t>
                      </w:r>
                      <w:r w:rsidRPr="00F24393">
                        <w:rPr>
                          <w:lang w:val="en-IN"/>
                        </w:rPr>
                        <w:br/>
                        <w:t>Verbanet Technologies LLC</w:t>
                      </w:r>
                      <w:r w:rsidRPr="00F24393">
                        <w:rPr>
                          <w:lang w:val="en-IN"/>
                        </w:rPr>
                        <w:br/>
                        <w:t>www.verbat.com</w:t>
                      </w:r>
                    </w:p>
                  </w:txbxContent>
                </v:textbox>
              </v:rect>
            </w:pict>
          </mc:Fallback>
        </mc:AlternateContent>
      </w:r>
    </w:p>
    <w:p w14:paraId="43FF265B" w14:textId="77777777" w:rsidR="003F66DE" w:rsidRPr="003F66DE" w:rsidRDefault="003F66DE" w:rsidP="003F66DE">
      <w:pPr>
        <w:rPr>
          <w:sz w:val="24"/>
        </w:rPr>
      </w:pPr>
    </w:p>
    <w:p w14:paraId="2E6F4E6C" w14:textId="77777777" w:rsidR="003F66DE" w:rsidRPr="003F66DE" w:rsidRDefault="003F66DE" w:rsidP="003F66DE">
      <w:pPr>
        <w:rPr>
          <w:sz w:val="24"/>
        </w:rPr>
      </w:pPr>
    </w:p>
    <w:p w14:paraId="7F204525" w14:textId="77777777" w:rsidR="003F66DE" w:rsidRPr="003F66DE" w:rsidRDefault="003F66DE" w:rsidP="003F66DE">
      <w:pPr>
        <w:rPr>
          <w:sz w:val="24"/>
        </w:rPr>
      </w:pPr>
    </w:p>
    <w:p w14:paraId="14099A53" w14:textId="77777777" w:rsidR="003F66DE" w:rsidRPr="003F66DE" w:rsidRDefault="003F66DE" w:rsidP="003F66DE">
      <w:pPr>
        <w:rPr>
          <w:sz w:val="24"/>
        </w:rPr>
      </w:pPr>
    </w:p>
    <w:p w14:paraId="4F721B9F" w14:textId="77777777" w:rsidR="003F66DE" w:rsidRPr="003F66DE" w:rsidRDefault="003F66DE" w:rsidP="003F66DE">
      <w:pPr>
        <w:rPr>
          <w:sz w:val="24"/>
        </w:rPr>
      </w:pPr>
    </w:p>
    <w:p w14:paraId="679A88D0" w14:textId="77777777" w:rsidR="003F66DE" w:rsidRPr="003F66DE" w:rsidRDefault="003F66DE" w:rsidP="003F66DE">
      <w:pPr>
        <w:rPr>
          <w:sz w:val="24"/>
        </w:rPr>
      </w:pPr>
    </w:p>
    <w:p w14:paraId="2E7F7C8A" w14:textId="77777777" w:rsidR="003F66DE" w:rsidRPr="003F66DE" w:rsidRDefault="003F66DE" w:rsidP="003F66DE">
      <w:pPr>
        <w:rPr>
          <w:sz w:val="24"/>
        </w:rPr>
      </w:pPr>
    </w:p>
    <w:p w14:paraId="6BD97FF7" w14:textId="77777777" w:rsidR="003F66DE" w:rsidRPr="003F66DE" w:rsidRDefault="003F66DE" w:rsidP="003F66DE">
      <w:pPr>
        <w:rPr>
          <w:sz w:val="24"/>
        </w:rPr>
      </w:pPr>
    </w:p>
    <w:p w14:paraId="120F0BA9" w14:textId="77777777" w:rsidR="003F66DE" w:rsidRPr="003F66DE" w:rsidRDefault="003F66DE" w:rsidP="003F66DE">
      <w:pPr>
        <w:rPr>
          <w:sz w:val="24"/>
        </w:rPr>
      </w:pPr>
    </w:p>
    <w:p w14:paraId="663F1FA5" w14:textId="77777777" w:rsidR="003F66DE" w:rsidRPr="003F66DE" w:rsidRDefault="003F66DE" w:rsidP="003F66DE">
      <w:pPr>
        <w:rPr>
          <w:sz w:val="24"/>
        </w:rPr>
      </w:pPr>
    </w:p>
    <w:p w14:paraId="1EADE133" w14:textId="77777777" w:rsidR="003F66DE" w:rsidRPr="003F66DE" w:rsidRDefault="003F66DE" w:rsidP="003F66DE">
      <w:pPr>
        <w:rPr>
          <w:sz w:val="24"/>
        </w:rPr>
      </w:pPr>
    </w:p>
    <w:p w14:paraId="0FA5165B" w14:textId="77777777" w:rsidR="003F66DE" w:rsidRPr="003F66DE" w:rsidRDefault="003F66DE" w:rsidP="003F66DE">
      <w:pPr>
        <w:rPr>
          <w:sz w:val="24"/>
        </w:rPr>
      </w:pPr>
    </w:p>
    <w:p w14:paraId="4B5756B5" w14:textId="77777777" w:rsidR="003F66DE" w:rsidRPr="003F66DE" w:rsidRDefault="003F66DE" w:rsidP="003F66DE">
      <w:pPr>
        <w:rPr>
          <w:sz w:val="24"/>
        </w:rPr>
      </w:pPr>
    </w:p>
    <w:p w14:paraId="70A639B0" w14:textId="77777777" w:rsidR="003F66DE" w:rsidRPr="003F66DE" w:rsidRDefault="003F66DE" w:rsidP="003F66DE">
      <w:pPr>
        <w:rPr>
          <w:sz w:val="24"/>
        </w:rPr>
      </w:pPr>
    </w:p>
    <w:p w14:paraId="34001045" w14:textId="77777777" w:rsidR="003F66DE" w:rsidRPr="003F66DE" w:rsidRDefault="003F66DE" w:rsidP="003F66DE">
      <w:pPr>
        <w:rPr>
          <w:sz w:val="24"/>
        </w:rPr>
      </w:pPr>
    </w:p>
    <w:p w14:paraId="017D004F" w14:textId="77777777" w:rsidR="003F66DE" w:rsidRPr="003F66DE" w:rsidRDefault="003F66DE" w:rsidP="003F66DE">
      <w:pPr>
        <w:rPr>
          <w:sz w:val="24"/>
        </w:rPr>
      </w:pPr>
    </w:p>
    <w:p w14:paraId="338196FD" w14:textId="77777777" w:rsidR="003F66DE" w:rsidRDefault="003F66DE" w:rsidP="003F66DE">
      <w:pPr>
        <w:rPr>
          <w:sz w:val="24"/>
        </w:rPr>
      </w:pPr>
    </w:p>
    <w:p w14:paraId="0D8A3BE9" w14:textId="77777777" w:rsidR="0032244D" w:rsidRDefault="0032244D" w:rsidP="003F66DE">
      <w:pPr>
        <w:jc w:val="right"/>
        <w:rPr>
          <w:sz w:val="24"/>
        </w:rPr>
      </w:pPr>
    </w:p>
    <w:p w14:paraId="0B290A04" w14:textId="77777777" w:rsidR="0032244D" w:rsidRPr="0032244D" w:rsidRDefault="0032244D" w:rsidP="0032244D">
      <w:pPr>
        <w:rPr>
          <w:sz w:val="24"/>
        </w:rPr>
      </w:pPr>
    </w:p>
    <w:p w14:paraId="4071E54D" w14:textId="77777777" w:rsidR="0032244D" w:rsidRPr="0032244D" w:rsidRDefault="0032244D" w:rsidP="0032244D">
      <w:pPr>
        <w:rPr>
          <w:sz w:val="24"/>
        </w:rPr>
      </w:pPr>
    </w:p>
    <w:p w14:paraId="6C7692C0" w14:textId="77777777" w:rsidR="0032244D" w:rsidRPr="0032244D" w:rsidRDefault="0032244D" w:rsidP="0032244D">
      <w:pPr>
        <w:rPr>
          <w:sz w:val="24"/>
        </w:rPr>
      </w:pPr>
    </w:p>
    <w:p w14:paraId="1BE8B4C2" w14:textId="77777777" w:rsidR="0032244D" w:rsidRPr="0032244D" w:rsidRDefault="0032244D" w:rsidP="0032244D">
      <w:pPr>
        <w:rPr>
          <w:sz w:val="24"/>
        </w:rPr>
      </w:pPr>
    </w:p>
    <w:p w14:paraId="496B2442" w14:textId="77777777" w:rsidR="0032244D" w:rsidRPr="0032244D" w:rsidRDefault="0032244D" w:rsidP="0032244D">
      <w:pPr>
        <w:rPr>
          <w:sz w:val="24"/>
        </w:rPr>
      </w:pPr>
    </w:p>
    <w:p w14:paraId="2E5AD125" w14:textId="77777777" w:rsidR="0032244D" w:rsidRPr="0032244D" w:rsidRDefault="0032244D" w:rsidP="0032244D">
      <w:pPr>
        <w:rPr>
          <w:sz w:val="24"/>
        </w:rPr>
      </w:pPr>
    </w:p>
    <w:p w14:paraId="6D1631C2" w14:textId="77777777" w:rsidR="0032244D" w:rsidRPr="0032244D" w:rsidRDefault="0032244D" w:rsidP="0032244D">
      <w:pPr>
        <w:rPr>
          <w:sz w:val="24"/>
        </w:rPr>
      </w:pPr>
    </w:p>
    <w:p w14:paraId="077FDDF6" w14:textId="77777777" w:rsidR="0032244D" w:rsidRPr="0032244D" w:rsidRDefault="0032244D" w:rsidP="0032244D">
      <w:pPr>
        <w:rPr>
          <w:sz w:val="24"/>
        </w:rPr>
      </w:pPr>
    </w:p>
    <w:p w14:paraId="4F72CADB" w14:textId="77777777" w:rsidR="0032244D" w:rsidRDefault="0032244D" w:rsidP="0032244D">
      <w:pPr>
        <w:rPr>
          <w:sz w:val="24"/>
        </w:rPr>
      </w:pPr>
    </w:p>
    <w:p w14:paraId="01DD1F03" w14:textId="77777777" w:rsidR="0032244D" w:rsidRDefault="0032244D">
      <w:pPr>
        <w:spacing w:after="160" w:line="259" w:lineRule="auto"/>
        <w:jc w:val="left"/>
        <w:rPr>
          <w:sz w:val="24"/>
        </w:rPr>
      </w:pPr>
    </w:p>
    <w:sectPr w:rsidR="0032244D" w:rsidSect="008E7027">
      <w:headerReference w:type="default" r:id="rId66"/>
      <w:footerReference w:type="default" r:id="rId67"/>
      <w:pgSz w:w="11907" w:h="16839" w:code="9"/>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Verbat" w:date="2018-06-10T16:57:00Z" w:initials="V">
    <w:p w14:paraId="1EABBEA7" w14:textId="77777777" w:rsidR="004E38BA" w:rsidRDefault="004E38BA">
      <w:pPr>
        <w:pStyle w:val="CommentText"/>
      </w:pPr>
      <w:r>
        <w:rPr>
          <w:rStyle w:val="CommentReference"/>
        </w:rPr>
        <w:annotationRef/>
      </w:r>
      <w:r>
        <w:t xml:space="preserve">Rejection workflow </w:t>
      </w:r>
    </w:p>
  </w:comment>
  <w:comment w:id="21" w:author="Verbat" w:date="2018-06-10T16:59:00Z" w:initials="V">
    <w:p w14:paraId="6E2ADA0C" w14:textId="69F3E5E9" w:rsidR="004E38BA" w:rsidRDefault="004E38BA">
      <w:pPr>
        <w:pStyle w:val="CommentText"/>
      </w:pPr>
      <w:r>
        <w:rPr>
          <w:rStyle w:val="CommentReference"/>
        </w:rPr>
        <w:annotationRef/>
      </w:r>
      <w:r>
        <w:t>Check spelling of Recommendation, Downloadable in all workflows</w:t>
      </w:r>
    </w:p>
    <w:p w14:paraId="0E990635" w14:textId="705D9930" w:rsidR="004E38BA" w:rsidRDefault="004E38BA">
      <w:pPr>
        <w:pStyle w:val="CommentText"/>
      </w:pPr>
      <w:r>
        <w:t xml:space="preserve">Add Rejection workflow. </w:t>
      </w:r>
    </w:p>
    <w:p w14:paraId="418397A6" w14:textId="77777777" w:rsidR="004E38BA" w:rsidRDefault="004E38BA">
      <w:pPr>
        <w:pStyle w:val="CommentText"/>
      </w:pPr>
    </w:p>
    <w:p w14:paraId="51CAB721" w14:textId="001DF847" w:rsidR="004E38BA" w:rsidRDefault="004E38BA">
      <w:pPr>
        <w:pStyle w:val="CommentText"/>
      </w:pPr>
      <w:r>
        <w:t xml:space="preserve">Add Pay Fines/fees. </w:t>
      </w:r>
    </w:p>
    <w:p w14:paraId="68E04E05" w14:textId="77777777" w:rsidR="004E38BA" w:rsidRDefault="004E38BA">
      <w:pPr>
        <w:pStyle w:val="CommentText"/>
      </w:pPr>
    </w:p>
    <w:p w14:paraId="669DC770" w14:textId="27C67206" w:rsidR="004E38BA" w:rsidRDefault="004E38BA">
      <w:pPr>
        <w:pStyle w:val="CommentText"/>
      </w:pPr>
      <w:r>
        <w:t xml:space="preserve">Also as you can see I have hidden the video conference and </w:t>
      </w:r>
      <w:proofErr w:type="spellStart"/>
      <w:r>
        <w:t>Zajel</w:t>
      </w:r>
      <w:proofErr w:type="spellEnd"/>
      <w:r>
        <w:t xml:space="preserve"> related details. Please remove it from your end.</w:t>
      </w:r>
    </w:p>
    <w:p w14:paraId="1465FDCE" w14:textId="77777777" w:rsidR="004E38BA" w:rsidRDefault="004E38BA">
      <w:pPr>
        <w:pStyle w:val="CommentText"/>
      </w:pPr>
    </w:p>
    <w:p w14:paraId="18CA62D5" w14:textId="273E5136" w:rsidR="004E38BA" w:rsidRDefault="004E38BA">
      <w:pPr>
        <w:pStyle w:val="CommentText"/>
      </w:pPr>
      <w:r>
        <w:t xml:space="preserve">Call me to discuss as these are </w:t>
      </w:r>
      <w:proofErr w:type="spellStart"/>
      <w:r>
        <w:t>urjent</w:t>
      </w:r>
      <w:proofErr w:type="spellEnd"/>
      <w:r>
        <w:t xml:space="preserve"> and is to be submitted by noon to SCTDA office.</w:t>
      </w:r>
    </w:p>
  </w:comment>
  <w:comment w:id="24" w:author="Verbat" w:date="2018-06-10T18:18:00Z" w:initials="V">
    <w:p w14:paraId="1CBE3F92" w14:textId="49997D82" w:rsidR="004E38BA" w:rsidRDefault="004E38BA">
      <w:pPr>
        <w:pStyle w:val="CommentText"/>
      </w:pPr>
      <w:r>
        <w:rPr>
          <w:rStyle w:val="CommentReference"/>
        </w:rPr>
        <w:annotationRef/>
      </w:r>
    </w:p>
    <w:p w14:paraId="2070CA48" w14:textId="6530C166" w:rsidR="004E38BA" w:rsidRDefault="004E38BA">
      <w:pPr>
        <w:pStyle w:val="CommentText"/>
      </w:pPr>
      <w:r>
        <w:t>Add Fees/Fines</w:t>
      </w:r>
    </w:p>
    <w:p w14:paraId="220CEEC5" w14:textId="77777777" w:rsidR="004E38BA" w:rsidRDefault="004E38BA">
      <w:pPr>
        <w:pStyle w:val="CommentText"/>
      </w:pPr>
    </w:p>
  </w:comment>
  <w:comment w:id="26" w:author="Verbat" w:date="2018-06-10T17:07:00Z" w:initials="V">
    <w:p w14:paraId="188E8DF0" w14:textId="1A784AFC" w:rsidR="004E38BA" w:rsidRDefault="004E38BA">
      <w:pPr>
        <w:pStyle w:val="CommentText"/>
      </w:pPr>
      <w:r>
        <w:rPr>
          <w:rStyle w:val="CommentReference"/>
        </w:rPr>
        <w:annotationRef/>
      </w:r>
      <w:r>
        <w:t>Add Applicant reject flow</w:t>
      </w:r>
    </w:p>
  </w:comment>
  <w:comment w:id="33" w:author="Verbat" w:date="2018-06-10T17:29:00Z" w:initials="V">
    <w:p w14:paraId="3E4BF76C" w14:textId="77777777" w:rsidR="004E38BA" w:rsidRDefault="004E38BA">
      <w:pPr>
        <w:pStyle w:val="CommentText"/>
      </w:pPr>
      <w:r>
        <w:rPr>
          <w:rStyle w:val="CommentReference"/>
        </w:rPr>
        <w:annotationRef/>
      </w:r>
    </w:p>
    <w:p w14:paraId="035FCFD7" w14:textId="3BD0F67D" w:rsidR="004E38BA" w:rsidRDefault="004E38BA">
      <w:pPr>
        <w:pStyle w:val="CommentText"/>
      </w:pPr>
      <w:r>
        <w:t>Redraw:</w:t>
      </w:r>
    </w:p>
    <w:p w14:paraId="7A23779F" w14:textId="77777777" w:rsidR="004E38BA" w:rsidRDefault="004E38BA">
      <w:pPr>
        <w:pStyle w:val="CommentText"/>
      </w:pPr>
      <w:r>
        <w:t xml:space="preserve">Inspector: </w:t>
      </w:r>
    </w:p>
    <w:p w14:paraId="4DEB1C37" w14:textId="77777777" w:rsidR="004E38BA" w:rsidRDefault="004E38BA">
      <w:pPr>
        <w:pStyle w:val="CommentText"/>
      </w:pPr>
      <w:r>
        <w:t xml:space="preserve">Login </w:t>
      </w:r>
    </w:p>
    <w:p w14:paraId="6AFF712D" w14:textId="77777777" w:rsidR="004E38BA" w:rsidRDefault="004E38BA">
      <w:pPr>
        <w:pStyle w:val="CommentText"/>
      </w:pPr>
      <w:r>
        <w:t xml:space="preserve">Retrieve and view violation history </w:t>
      </w:r>
    </w:p>
    <w:p w14:paraId="64A5B658" w14:textId="77777777" w:rsidR="004E38BA" w:rsidRDefault="004E38BA">
      <w:pPr>
        <w:pStyle w:val="CommentText"/>
      </w:pPr>
      <w:r>
        <w:t>Add violation</w:t>
      </w:r>
    </w:p>
    <w:p w14:paraId="7AA46885" w14:textId="77777777" w:rsidR="004E38BA" w:rsidRDefault="004E38BA">
      <w:pPr>
        <w:pStyle w:val="CommentText"/>
      </w:pPr>
    </w:p>
    <w:p w14:paraId="104AB3F9" w14:textId="0D028EB0" w:rsidR="004E38BA" w:rsidRDefault="004E38BA" w:rsidP="00D90AD2">
      <w:pPr>
        <w:pStyle w:val="CommentText"/>
      </w:pPr>
      <w:r>
        <w:t xml:space="preserve">System will send email </w:t>
      </w:r>
      <w:proofErr w:type="spellStart"/>
      <w:r>
        <w:t>sms</w:t>
      </w:r>
      <w:proofErr w:type="spellEnd"/>
      <w:r>
        <w:t xml:space="preserve"> to applicant company </w:t>
      </w:r>
    </w:p>
    <w:p w14:paraId="3628A8E4" w14:textId="77777777" w:rsidR="004E38BA" w:rsidRDefault="004E38BA" w:rsidP="00D90AD2">
      <w:pPr>
        <w:pStyle w:val="CommentText"/>
      </w:pPr>
    </w:p>
    <w:p w14:paraId="7D47566A" w14:textId="77777777" w:rsidR="004E38BA" w:rsidRDefault="004E38BA" w:rsidP="00D90AD2">
      <w:pPr>
        <w:pStyle w:val="CommentText"/>
      </w:pPr>
      <w:r>
        <w:t xml:space="preserve">Applicant pay fines via </w:t>
      </w:r>
      <w:proofErr w:type="spellStart"/>
      <w:r>
        <w:t>Tahseel</w:t>
      </w:r>
      <w:proofErr w:type="spellEnd"/>
      <w:r>
        <w:t xml:space="preserve">.  If no, will not be able to renew any licensing services </w:t>
      </w:r>
    </w:p>
    <w:p w14:paraId="3682B3DC" w14:textId="77777777" w:rsidR="004E38BA" w:rsidRDefault="004E38BA" w:rsidP="00D90AD2">
      <w:pPr>
        <w:pStyle w:val="CommentText"/>
      </w:pPr>
    </w:p>
    <w:p w14:paraId="2C9B2941" w14:textId="06824DAF" w:rsidR="004E38BA" w:rsidRDefault="004E38BA" w:rsidP="00D90AD2">
      <w:pPr>
        <w:pStyle w:val="CommentText"/>
      </w:pPr>
      <w:r>
        <w:t>If yes, issue receipt (by system</w:t>
      </w:r>
      <w:proofErr w:type="gramStart"/>
      <w:r>
        <w:t>)  to</w:t>
      </w:r>
      <w:proofErr w:type="gramEnd"/>
      <w:r>
        <w:t xml:space="preserve"> applicant company</w:t>
      </w:r>
    </w:p>
    <w:p w14:paraId="5D64FE72" w14:textId="77777777" w:rsidR="004E38BA" w:rsidRDefault="004E38BA" w:rsidP="00D90AD2">
      <w:pPr>
        <w:pStyle w:val="CommentText"/>
      </w:pPr>
    </w:p>
    <w:p w14:paraId="4FEAE620" w14:textId="018B3245" w:rsidR="004E38BA" w:rsidRDefault="004E38BA" w:rsidP="00D90AD2">
      <w:pPr>
        <w:pStyle w:val="CommentText"/>
      </w:pPr>
      <w:r>
        <w:t xml:space="preserve">Email and SMS (by system) to Finance Department. </w:t>
      </w:r>
    </w:p>
    <w:p w14:paraId="54142FF8" w14:textId="77777777" w:rsidR="004E38BA" w:rsidRDefault="004E38BA" w:rsidP="00D90AD2">
      <w:pPr>
        <w:pStyle w:val="CommentText"/>
      </w:pPr>
    </w:p>
    <w:p w14:paraId="2581320F" w14:textId="686A3D24" w:rsidR="004E38BA" w:rsidRDefault="004E38BA" w:rsidP="00D90AD2">
      <w:pPr>
        <w:pStyle w:val="CommentText"/>
      </w:pPr>
      <w:r>
        <w:t xml:space="preserve">SCTDA </w:t>
      </w:r>
      <w:proofErr w:type="spellStart"/>
      <w:r>
        <w:t>Finanace</w:t>
      </w:r>
      <w:proofErr w:type="spellEnd"/>
      <w:r>
        <w:t>: view violation and fine reports</w:t>
      </w:r>
    </w:p>
    <w:p w14:paraId="5636D445" w14:textId="1CE72276" w:rsidR="004E38BA" w:rsidRDefault="004E38BA">
      <w:pPr>
        <w:pStyle w:val="CommentText"/>
      </w:pPr>
    </w:p>
  </w:comment>
  <w:comment w:id="36" w:author="Verbat" w:date="2018-06-10T17:37:00Z" w:initials="V">
    <w:p w14:paraId="3C080D04" w14:textId="77777777" w:rsidR="004E38BA" w:rsidRDefault="004E38BA" w:rsidP="00D90AD2">
      <w:pPr>
        <w:pStyle w:val="CommentText"/>
        <w:rPr>
          <w:rStyle w:val="CommentReference"/>
        </w:rPr>
      </w:pPr>
    </w:p>
    <w:p w14:paraId="327514C9" w14:textId="77777777" w:rsidR="004E38BA" w:rsidRDefault="004E38BA" w:rsidP="00D90AD2">
      <w:pPr>
        <w:pStyle w:val="CommentText"/>
        <w:rPr>
          <w:rStyle w:val="CommentReference"/>
        </w:rPr>
      </w:pPr>
      <w:r>
        <w:rPr>
          <w:rStyle w:val="CommentReference"/>
        </w:rPr>
        <w:t xml:space="preserve">Change TSD inspection &amp; classification user as Inspector. Remove the </w:t>
      </w:r>
      <w:proofErr w:type="spellStart"/>
      <w:r>
        <w:rPr>
          <w:rStyle w:val="CommentReference"/>
        </w:rPr>
        <w:t>colums</w:t>
      </w:r>
      <w:proofErr w:type="spellEnd"/>
      <w:r>
        <w:rPr>
          <w:rStyle w:val="CommentReference"/>
        </w:rPr>
        <w:t xml:space="preserve"> related to this. Call me to discuss.</w:t>
      </w:r>
    </w:p>
    <w:p w14:paraId="505F62BA" w14:textId="77777777" w:rsidR="004E38BA" w:rsidRDefault="004E38BA" w:rsidP="00D90AD2">
      <w:pPr>
        <w:pStyle w:val="CommentText"/>
        <w:rPr>
          <w:rStyle w:val="CommentReference"/>
        </w:rPr>
      </w:pPr>
    </w:p>
    <w:p w14:paraId="04D13864" w14:textId="77777777" w:rsidR="004E38BA" w:rsidRDefault="004E38BA" w:rsidP="00D90AD2">
      <w:pPr>
        <w:pStyle w:val="CommentText"/>
        <w:rPr>
          <w:rStyle w:val="CommentReference"/>
        </w:rPr>
      </w:pPr>
      <w:r>
        <w:rPr>
          <w:rStyle w:val="CommentReference"/>
        </w:rPr>
        <w:t>Also need to change Inspector login</w:t>
      </w:r>
    </w:p>
    <w:p w14:paraId="191021A5" w14:textId="77777777" w:rsidR="004E38BA" w:rsidRDefault="004E38BA" w:rsidP="00D90AD2">
      <w:pPr>
        <w:pStyle w:val="CommentText"/>
        <w:rPr>
          <w:rStyle w:val="CommentReference"/>
        </w:rPr>
      </w:pPr>
    </w:p>
    <w:p w14:paraId="07001415" w14:textId="77777777" w:rsidR="004E38BA" w:rsidRDefault="004E38BA" w:rsidP="00D90AD2">
      <w:pPr>
        <w:pStyle w:val="CommentText"/>
        <w:rPr>
          <w:rStyle w:val="CommentReference"/>
        </w:rPr>
      </w:pPr>
      <w:r>
        <w:rPr>
          <w:rStyle w:val="CommentReference"/>
        </w:rPr>
        <w:t>Remove:</w:t>
      </w:r>
    </w:p>
    <w:p w14:paraId="02018273" w14:textId="4147443A" w:rsidR="004E38BA" w:rsidRDefault="004E38BA" w:rsidP="00D90AD2">
      <w:pPr>
        <w:pStyle w:val="CommentText"/>
      </w:pPr>
      <w:r>
        <w:rPr>
          <w:rStyle w:val="CommentReference"/>
        </w:rPr>
        <w:t xml:space="preserve"> All assumptions</w:t>
      </w:r>
    </w:p>
  </w:comment>
  <w:comment w:id="37" w:author="Verbat" w:date="2018-06-10T17:43:00Z" w:initials="V">
    <w:p w14:paraId="2A776D3F" w14:textId="77777777" w:rsidR="004E38BA" w:rsidRDefault="004E38BA">
      <w:pPr>
        <w:pStyle w:val="CommentText"/>
      </w:pPr>
      <w:r>
        <w:rPr>
          <w:rStyle w:val="CommentReference"/>
        </w:rPr>
        <w:annotationRef/>
      </w:r>
    </w:p>
    <w:p w14:paraId="1E9ED1A5" w14:textId="77777777" w:rsidR="004E38BA" w:rsidRDefault="004E38BA">
      <w:pPr>
        <w:pStyle w:val="CommentText"/>
      </w:pPr>
      <w:r>
        <w:t>Need to change the flow.</w:t>
      </w:r>
    </w:p>
    <w:p w14:paraId="045A8FA3" w14:textId="77777777" w:rsidR="004E38BA" w:rsidRDefault="004E38BA">
      <w:pPr>
        <w:pStyle w:val="CommentText"/>
      </w:pPr>
    </w:p>
    <w:p w14:paraId="21450382" w14:textId="77777777" w:rsidR="004E38BA" w:rsidRDefault="004E38BA">
      <w:pPr>
        <w:pStyle w:val="CommentText"/>
      </w:pPr>
    </w:p>
    <w:p w14:paraId="71C45EEB" w14:textId="12F83BC1" w:rsidR="004E38BA" w:rsidRDefault="004E38BA">
      <w:pPr>
        <w:pStyle w:val="CommentText"/>
      </w:pPr>
      <w:r>
        <w:t>When you change here, please change in the main actor page</w:t>
      </w:r>
    </w:p>
    <w:p w14:paraId="00B5C195" w14:textId="77777777" w:rsidR="004E38BA" w:rsidRDefault="004E38BA">
      <w:pPr>
        <w:pStyle w:val="CommentText"/>
      </w:pPr>
    </w:p>
    <w:p w14:paraId="1850C080" w14:textId="77777777" w:rsidR="004E38BA" w:rsidRDefault="004E38BA">
      <w:pPr>
        <w:pStyle w:val="CommentText"/>
      </w:pPr>
      <w:r>
        <w:t>Also change the color of the TSD Manager.</w:t>
      </w:r>
    </w:p>
    <w:p w14:paraId="0E3A8E8B" w14:textId="77777777" w:rsidR="004E38BA" w:rsidRDefault="004E38BA">
      <w:pPr>
        <w:pStyle w:val="CommentText"/>
      </w:pPr>
    </w:p>
    <w:p w14:paraId="48C9902C" w14:textId="04F4EE1F" w:rsidR="004E38BA" w:rsidRDefault="004E38BA">
      <w:pPr>
        <w:pStyle w:val="CommentText"/>
      </w:pPr>
      <w:r>
        <w:t xml:space="preserve">Inspector will send requirement’s to hotel establishment. </w:t>
      </w:r>
    </w:p>
    <w:p w14:paraId="77ACC8B7" w14:textId="77777777" w:rsidR="004E38BA" w:rsidRDefault="004E38BA">
      <w:pPr>
        <w:pStyle w:val="CommentText"/>
      </w:pPr>
    </w:p>
    <w:p w14:paraId="3A9D016D" w14:textId="77777777" w:rsidR="004E38BA" w:rsidRDefault="004E38BA">
      <w:pPr>
        <w:pStyle w:val="CommentText"/>
      </w:pPr>
      <w:r>
        <w:t xml:space="preserve">Hotel will send feedback </w:t>
      </w:r>
    </w:p>
    <w:p w14:paraId="588602AB" w14:textId="77777777" w:rsidR="004E38BA" w:rsidRDefault="004E38BA">
      <w:pPr>
        <w:pStyle w:val="CommentText"/>
      </w:pPr>
    </w:p>
    <w:p w14:paraId="45B236ED" w14:textId="77777777" w:rsidR="004E38BA" w:rsidRDefault="004E38BA">
      <w:pPr>
        <w:pStyle w:val="CommentText"/>
      </w:pPr>
      <w:r>
        <w:t xml:space="preserve">Inspector will do </w:t>
      </w:r>
      <w:proofErr w:type="spellStart"/>
      <w:r>
        <w:t>reinspection</w:t>
      </w:r>
      <w:proofErr w:type="spellEnd"/>
    </w:p>
    <w:p w14:paraId="40FB9999" w14:textId="77777777" w:rsidR="004E38BA" w:rsidRDefault="004E38BA">
      <w:pPr>
        <w:pStyle w:val="CommentText"/>
      </w:pPr>
    </w:p>
    <w:p w14:paraId="3015C030" w14:textId="77777777" w:rsidR="004E38BA" w:rsidRDefault="004E38BA">
      <w:pPr>
        <w:pStyle w:val="CommentText"/>
      </w:pPr>
      <w:r>
        <w:t xml:space="preserve">Send again to Hotel. Add as a loop. </w:t>
      </w:r>
      <w:proofErr w:type="gramStart"/>
      <w:r>
        <w:t>( you</w:t>
      </w:r>
      <w:proofErr w:type="gramEnd"/>
      <w:r>
        <w:t xml:space="preserve"> can see </w:t>
      </w:r>
    </w:p>
    <w:p w14:paraId="76182B0A" w14:textId="77777777" w:rsidR="004E38BA" w:rsidRDefault="004E38BA">
      <w:pPr>
        <w:pStyle w:val="CommentText"/>
      </w:pPr>
    </w:p>
    <w:p w14:paraId="3A4BA5C5" w14:textId="0D1CEACE" w:rsidR="004E38BA" w:rsidRDefault="004E38BA">
      <w:pPr>
        <w:pStyle w:val="CommentText"/>
      </w:pPr>
      <w:r>
        <w:t xml:space="preserve">Also Head of Inspection &amp; classification and Head of inspection is same. So change </w:t>
      </w:r>
      <w:proofErr w:type="gramStart"/>
      <w:r>
        <w:t>one .</w:t>
      </w:r>
      <w:proofErr w:type="gramEnd"/>
    </w:p>
    <w:p w14:paraId="791EC200" w14:textId="77777777" w:rsidR="004E38BA" w:rsidRDefault="004E38BA">
      <w:pPr>
        <w:pStyle w:val="CommentText"/>
      </w:pPr>
    </w:p>
    <w:p w14:paraId="2C056081" w14:textId="4ABF3A89" w:rsidR="004E38BA" w:rsidRDefault="004E38BA">
      <w:pPr>
        <w:pStyle w:val="CommentText"/>
      </w:pPr>
      <w:r>
        <w:t>Change Assumptions</w:t>
      </w:r>
    </w:p>
    <w:p w14:paraId="1FEB5D5F" w14:textId="655411FF" w:rsidR="004E38BA" w:rsidRDefault="004E38BA">
      <w:pPr>
        <w:pStyle w:val="CommentText"/>
      </w:pPr>
      <w:r>
        <w:t xml:space="preserve"> </w:t>
      </w:r>
    </w:p>
  </w:comment>
  <w:comment w:id="38" w:author="Verbat" w:date="2018-06-10T17:55:00Z" w:initials="V">
    <w:p w14:paraId="0A306F1C" w14:textId="4A7F3FBF" w:rsidR="004E38BA" w:rsidRDefault="004E38BA">
      <w:pPr>
        <w:pStyle w:val="CommentText"/>
      </w:pPr>
      <w:r>
        <w:rPr>
          <w:rStyle w:val="CommentReference"/>
        </w:rPr>
        <w:annotationRef/>
      </w:r>
      <w:r>
        <w:t xml:space="preserve">HOL will login. </w:t>
      </w:r>
    </w:p>
    <w:p w14:paraId="369D457B" w14:textId="77777777" w:rsidR="004E38BA" w:rsidRDefault="004E38BA">
      <w:pPr>
        <w:pStyle w:val="CommentText"/>
      </w:pPr>
    </w:p>
    <w:p w14:paraId="0EBD67D8" w14:textId="51BE5111" w:rsidR="004E38BA" w:rsidRDefault="004E38BA">
      <w:pPr>
        <w:pStyle w:val="CommentText"/>
      </w:pPr>
      <w:r>
        <w:t xml:space="preserve">Assign task </w:t>
      </w:r>
    </w:p>
    <w:p w14:paraId="70AA5651" w14:textId="77777777" w:rsidR="004E38BA" w:rsidRDefault="004E38BA">
      <w:pPr>
        <w:pStyle w:val="CommentText"/>
      </w:pPr>
    </w:p>
    <w:p w14:paraId="0DC76C95" w14:textId="77777777" w:rsidR="004E38BA" w:rsidRDefault="004E38BA">
      <w:pPr>
        <w:pStyle w:val="CommentText"/>
      </w:pPr>
    </w:p>
    <w:p w14:paraId="7F233246" w14:textId="77777777" w:rsidR="004E38BA" w:rsidRDefault="004E38BA">
      <w:pPr>
        <w:pStyle w:val="CommentText"/>
      </w:pPr>
      <w:r>
        <w:t xml:space="preserve">Inspector will login </w:t>
      </w:r>
    </w:p>
    <w:p w14:paraId="0D38EBE5" w14:textId="77777777" w:rsidR="004E38BA" w:rsidRDefault="004E38BA">
      <w:pPr>
        <w:pStyle w:val="CommentText"/>
      </w:pPr>
    </w:p>
    <w:p w14:paraId="11D016EB" w14:textId="2F66D2A6" w:rsidR="004E38BA" w:rsidRDefault="004E38BA">
      <w:pPr>
        <w:pStyle w:val="CommentText"/>
      </w:pPr>
      <w:r>
        <w:t>When inspector accepts it will go to HOL &amp; TSD Manager</w:t>
      </w:r>
    </w:p>
    <w:p w14:paraId="5BBE6730" w14:textId="77777777" w:rsidR="004E38BA" w:rsidRDefault="004E38BA">
      <w:pPr>
        <w:pStyle w:val="CommentText"/>
      </w:pPr>
      <w:r>
        <w:t xml:space="preserve">Do all the things mentioned. </w:t>
      </w:r>
    </w:p>
    <w:p w14:paraId="2B4504A6" w14:textId="77777777" w:rsidR="004E38BA" w:rsidRDefault="004E38BA">
      <w:pPr>
        <w:pStyle w:val="CommentText"/>
      </w:pPr>
    </w:p>
    <w:p w14:paraId="60687DFF" w14:textId="77777777" w:rsidR="004E38BA" w:rsidRDefault="004E38BA">
      <w:pPr>
        <w:pStyle w:val="CommentText"/>
      </w:pPr>
    </w:p>
    <w:p w14:paraId="16ABFF5A" w14:textId="77777777" w:rsidR="004E38BA" w:rsidRDefault="004E38BA">
      <w:pPr>
        <w:pStyle w:val="CommentText"/>
      </w:pPr>
      <w:r>
        <w:t>HOL will perform actions related to inspector</w:t>
      </w:r>
    </w:p>
    <w:p w14:paraId="5F6FD963" w14:textId="77777777" w:rsidR="004E38BA" w:rsidRDefault="004E38BA">
      <w:pPr>
        <w:pStyle w:val="CommentText"/>
      </w:pPr>
    </w:p>
    <w:p w14:paraId="76330037" w14:textId="60F3A5EC" w:rsidR="004E38BA" w:rsidRDefault="004E38BA">
      <w:pPr>
        <w:pStyle w:val="CommentText"/>
      </w:pPr>
      <w:r>
        <w:t>Remove assumptions.</w:t>
      </w:r>
    </w:p>
  </w:comment>
  <w:comment w:id="43" w:author="Verbat" w:date="2018-06-10T18:22:00Z" w:initials="V">
    <w:p w14:paraId="57CEFA03" w14:textId="2FA353A6" w:rsidR="004E38BA" w:rsidRDefault="004E38BA">
      <w:pPr>
        <w:pStyle w:val="CommentText"/>
      </w:pPr>
      <w:r>
        <w:rPr>
          <w:rStyle w:val="CommentReference"/>
        </w:rPr>
        <w:annotationRef/>
      </w:r>
      <w:r>
        <w:t>I have removed video conference. Can you remove it from your end.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ABBEA7" w15:done="0"/>
  <w15:commentEx w15:paraId="18CA62D5" w15:done="0"/>
  <w15:commentEx w15:paraId="220CEEC5" w15:done="0"/>
  <w15:commentEx w15:paraId="188E8DF0" w15:done="0"/>
  <w15:commentEx w15:paraId="5636D445" w15:done="0"/>
  <w15:commentEx w15:paraId="02018273" w15:done="0"/>
  <w15:commentEx w15:paraId="1FEB5D5F" w15:done="0"/>
  <w15:commentEx w15:paraId="76330037" w15:done="0"/>
  <w15:commentEx w15:paraId="57CEFA0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39F66" w14:textId="77777777" w:rsidR="003E4695" w:rsidRDefault="003E4695" w:rsidP="00F06BE5">
      <w:pPr>
        <w:spacing w:line="240" w:lineRule="auto"/>
      </w:pPr>
      <w:r>
        <w:separator/>
      </w:r>
    </w:p>
  </w:endnote>
  <w:endnote w:type="continuationSeparator" w:id="0">
    <w:p w14:paraId="179C9403" w14:textId="77777777" w:rsidR="003E4695" w:rsidRDefault="003E4695" w:rsidP="00F06B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Light">
    <w:altName w:val="Segoe UI Semilight"/>
    <w:charset w:val="00"/>
    <w:family w:val="swiss"/>
    <w:pitch w:val="variable"/>
    <w:sig w:usb0="00000001"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ahoma"/>
    <w:charset w:val="00"/>
    <w:family w:val="swiss"/>
    <w:pitch w:val="variable"/>
    <w:sig w:usb0="00000001" w:usb1="4000205B" w:usb2="00000028" w:usb3="00000000" w:csb0="0000019F" w:csb1="00000000"/>
  </w:font>
  <w:font w:name="Dotum">
    <w:altName w:val="돋움"/>
    <w:panose1 w:val="020B0600000101010101"/>
    <w:charset w:val="81"/>
    <w:family w:val="modern"/>
    <w:notTrueType/>
    <w:pitch w:val="fixed"/>
    <w:sig w:usb0="00000001" w:usb1="09060000" w:usb2="00000010" w:usb3="00000000" w:csb0="00080000" w:csb1="00000000"/>
  </w:font>
  <w:font w:name="Open Sans Extrabold">
    <w:altName w:val="Segoe UI Black"/>
    <w:charset w:val="00"/>
    <w:family w:val="swiss"/>
    <w:pitch w:val="variable"/>
    <w:sig w:usb0="00000001" w:usb1="4000205B" w:usb2="00000028" w:usb3="00000000" w:csb0="0000019F" w:csb1="00000000"/>
  </w:font>
  <w:font w:name="Open Sans Semibold">
    <w:altName w:val="Segoe UI Semibold"/>
    <w:charset w:val="00"/>
    <w:family w:val="swiss"/>
    <w:pitch w:val="variable"/>
    <w:sig w:usb0="00000001" w:usb1="4000205B" w:usb2="00000028" w:usb3="00000000" w:csb0="0000019F" w:csb1="00000000"/>
  </w:font>
  <w:font w:name="Gill Sans MT">
    <w:panose1 w:val="020B0502020104020203"/>
    <w:charset w:val="00"/>
    <w:family w:val="swiss"/>
    <w:pitch w:val="variable"/>
    <w:sig w:usb0="00000007" w:usb1="00000000" w:usb2="00000000" w:usb3="00000000" w:csb0="00000003" w:csb1="00000000"/>
  </w:font>
  <w:font w:name="Wingdings-Identity-H">
    <w:altName w:val="Arial Unicode MS"/>
    <w:panose1 w:val="00000000000000000000"/>
    <w:charset w:val="88"/>
    <w:family w:val="auto"/>
    <w:notTrueType/>
    <w:pitch w:val="default"/>
    <w:sig w:usb0="00000001" w:usb1="08080000" w:usb2="00000010" w:usb3="00000000" w:csb0="00100000"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CC588B" w14:textId="77777777" w:rsidR="004E38BA" w:rsidRDefault="004E38BA" w:rsidP="00955907">
    <w:pPr>
      <w:jc w:val="center"/>
      <w:rPr>
        <w:rFonts w:cs="Open Sans Light"/>
        <w:sz w:val="18"/>
      </w:rPr>
    </w:pPr>
    <w:r>
      <w:rPr>
        <w:noProof/>
      </w:rPr>
      <mc:AlternateContent>
        <mc:Choice Requires="wps">
          <w:drawing>
            <wp:anchor distT="0" distB="0" distL="114300" distR="114300" simplePos="0" relativeHeight="251661312" behindDoc="0" locked="0" layoutInCell="1" allowOverlap="1" wp14:anchorId="1BD49861" wp14:editId="45E67264">
              <wp:simplePos x="0" y="0"/>
              <wp:positionH relativeFrom="margin">
                <wp:posOffset>-66675</wp:posOffset>
              </wp:positionH>
              <wp:positionV relativeFrom="margin">
                <wp:posOffset>8577580</wp:posOffset>
              </wp:positionV>
              <wp:extent cx="5972175" cy="45085"/>
              <wp:effectExtent l="0" t="0" r="9525" b="0"/>
              <wp:wrapNone/>
              <wp:docPr id="1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45085"/>
                      </a:xfrm>
                      <a:prstGeom prst="rect">
                        <a:avLst/>
                      </a:prstGeom>
                      <a:solidFill>
                        <a:srgbClr val="8E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208F5D2" id="Rectangle 7" o:spid="_x0000_s1026" style="position:absolute;margin-left:-5.25pt;margin-top:675.4pt;width:470.25pt;height:3.5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" fillcolor="#8e0000" stroked="f" strokeweight="1pt">
              <v:path arrowok="t"/>
              <w10:wrap anchorx="margin" anchory="margin"/>
            </v:rect>
          </w:pict>
        </mc:Fallback>
      </mc:AlternateContent>
    </w:r>
  </w:p>
  <w:p w14:paraId="6A6DB47F" w14:textId="77777777" w:rsidR="004E38BA" w:rsidRDefault="004E38BA" w:rsidP="00955907">
    <w:pPr>
      <w:rPr>
        <w:rFonts w:cs="Open Sans Light"/>
        <w:sz w:val="18"/>
      </w:rPr>
    </w:pPr>
    <w:r w:rsidRPr="00F00BB2">
      <w:rPr>
        <w:rFonts w:cs="Open Sans Light"/>
        <w:sz w:val="18"/>
      </w:rPr>
      <w:t xml:space="preserve">© </w:t>
    </w:r>
    <w:r>
      <w:rPr>
        <w:rFonts w:cs="Open Sans Light"/>
        <w:sz w:val="18"/>
      </w:rPr>
      <w:t xml:space="preserve">1999- </w:t>
    </w:r>
    <w:r w:rsidRPr="00F00BB2">
      <w:rPr>
        <w:rFonts w:cs="Open Sans Light"/>
        <w:sz w:val="18"/>
      </w:rPr>
      <w:t>201</w:t>
    </w:r>
    <w:r>
      <w:rPr>
        <w:rFonts w:cs="Open Sans Light"/>
        <w:sz w:val="18"/>
      </w:rPr>
      <w:t>8. Verbanet Technologies LLC</w:t>
    </w:r>
    <w:r w:rsidRPr="00F00BB2">
      <w:rPr>
        <w:rFonts w:cs="Open Sans Light"/>
        <w:sz w:val="18"/>
      </w:rPr>
      <w:t xml:space="preserve">. All </w:t>
    </w:r>
    <w:r>
      <w:rPr>
        <w:rFonts w:cs="Open Sans Light"/>
        <w:sz w:val="18"/>
      </w:rPr>
      <w:t>R</w:t>
    </w:r>
    <w:r w:rsidRPr="00F00BB2">
      <w:rPr>
        <w:rFonts w:cs="Open Sans Light"/>
        <w:sz w:val="18"/>
      </w:rPr>
      <w:t xml:space="preserve">ights </w:t>
    </w:r>
    <w:r>
      <w:rPr>
        <w:rFonts w:cs="Open Sans Light"/>
        <w:sz w:val="18"/>
      </w:rPr>
      <w:t>R</w:t>
    </w:r>
    <w:r w:rsidRPr="00F00BB2">
      <w:rPr>
        <w:rFonts w:cs="Open Sans Light"/>
        <w:sz w:val="18"/>
      </w:rPr>
      <w:t>eserved. Confidential.</w:t>
    </w:r>
    <w:r>
      <w:rPr>
        <w:rFonts w:cs="Open Sans Light"/>
        <w:sz w:val="18"/>
      </w:rPr>
      <w:t xml:space="preserve">                                          Page: </w:t>
    </w:r>
    <w:r w:rsidRPr="00955907">
      <w:rPr>
        <w:rFonts w:cs="Open Sans Light"/>
        <w:sz w:val="18"/>
      </w:rPr>
      <w:fldChar w:fldCharType="begin"/>
    </w:r>
    <w:r w:rsidRPr="00955907">
      <w:rPr>
        <w:rFonts w:cs="Open Sans Light"/>
        <w:sz w:val="18"/>
      </w:rPr>
      <w:instrText xml:space="preserve"> PAGE   \* MERGEFORMAT </w:instrText>
    </w:r>
    <w:r w:rsidRPr="00955907">
      <w:rPr>
        <w:rFonts w:cs="Open Sans Light"/>
        <w:sz w:val="18"/>
      </w:rPr>
      <w:fldChar w:fldCharType="separate"/>
    </w:r>
    <w:r w:rsidR="00CF44E5">
      <w:rPr>
        <w:rFonts w:cs="Open Sans Light"/>
        <w:noProof/>
        <w:sz w:val="18"/>
      </w:rPr>
      <w:t>20</w:t>
    </w:r>
    <w:r w:rsidRPr="00955907">
      <w:rPr>
        <w:rFonts w:cs="Open Sans Light"/>
        <w:noProof/>
        <w:sz w:val="18"/>
      </w:rPr>
      <w:fldChar w:fldCharType="end"/>
    </w:r>
  </w:p>
  <w:p w14:paraId="0DB24A7A" w14:textId="77777777" w:rsidR="004E38BA" w:rsidRDefault="004E38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29172" w14:textId="77777777" w:rsidR="003E4695" w:rsidRDefault="003E4695" w:rsidP="00F06BE5">
      <w:pPr>
        <w:spacing w:line="240" w:lineRule="auto"/>
      </w:pPr>
      <w:r>
        <w:separator/>
      </w:r>
    </w:p>
  </w:footnote>
  <w:footnote w:type="continuationSeparator" w:id="0">
    <w:p w14:paraId="37D3DAD7" w14:textId="77777777" w:rsidR="003E4695" w:rsidRDefault="003E4695" w:rsidP="00F06BE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0D01C" w14:textId="77777777" w:rsidR="004E38BA" w:rsidRDefault="004E38BA" w:rsidP="007E2753">
    <w:pPr>
      <w:pStyle w:val="Header"/>
      <w:jc w:val="left"/>
      <w:rPr>
        <w:rFonts w:cs="Open Sans Light"/>
        <w:color w:val="262626" w:themeColor="text1" w:themeTint="D9"/>
        <w:sz w:val="20"/>
      </w:rPr>
    </w:pPr>
    <w:r>
      <w:rPr>
        <w:rFonts w:cs="Open Sans Light"/>
        <w:noProof/>
        <w:color w:val="262626" w:themeColor="text1" w:themeTint="D9"/>
        <w:sz w:val="20"/>
      </w:rPr>
      <w:drawing>
        <wp:anchor distT="0" distB="0" distL="114300" distR="114300" simplePos="0" relativeHeight="251663360" behindDoc="0" locked="0" layoutInCell="1" allowOverlap="1" wp14:anchorId="0C44B5A7" wp14:editId="42F97FF0">
          <wp:simplePos x="0" y="0"/>
          <wp:positionH relativeFrom="column">
            <wp:posOffset>3629025</wp:posOffset>
          </wp:positionH>
          <wp:positionV relativeFrom="paragraph">
            <wp:posOffset>-297815</wp:posOffset>
          </wp:positionV>
          <wp:extent cx="2105025" cy="560070"/>
          <wp:effectExtent l="0" t="0" r="0" b="0"/>
          <wp:wrapThrough wrapText="bothSides">
            <wp:wrapPolygon edited="0">
              <wp:start x="1564" y="0"/>
              <wp:lineTo x="0" y="5143"/>
              <wp:lineTo x="0" y="11020"/>
              <wp:lineTo x="195" y="16898"/>
              <wp:lineTo x="1368" y="20571"/>
              <wp:lineTo x="2737" y="20571"/>
              <wp:lineTo x="3714" y="20571"/>
              <wp:lineTo x="15443" y="20571"/>
              <wp:lineTo x="21502" y="17633"/>
              <wp:lineTo x="21502" y="3673"/>
              <wp:lineTo x="19548" y="2939"/>
              <wp:lineTo x="3910" y="0"/>
              <wp:lineTo x="1564"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erbatlogo.png"/>
                  <pic:cNvPicPr/>
                </pic:nvPicPr>
                <pic:blipFill>
                  <a:blip r:embed="rId1">
                    <a:extLst>
                      <a:ext uri="{28A0092B-C50C-407E-A947-70E740481C1C}">
                        <a14:useLocalDpi xmlns:a14="http://schemas.microsoft.com/office/drawing/2010/main" val="0"/>
                      </a:ext>
                    </a:extLst>
                  </a:blip>
                  <a:stretch>
                    <a:fillRect/>
                  </a:stretch>
                </pic:blipFill>
                <pic:spPr>
                  <a:xfrm>
                    <a:off x="0" y="0"/>
                    <a:ext cx="2105025" cy="560070"/>
                  </a:xfrm>
                  <a:prstGeom prst="rect">
                    <a:avLst/>
                  </a:prstGeom>
                </pic:spPr>
              </pic:pic>
            </a:graphicData>
          </a:graphic>
          <wp14:sizeRelH relativeFrom="margin">
            <wp14:pctWidth>0</wp14:pctWidth>
          </wp14:sizeRelH>
          <wp14:sizeRelV relativeFrom="margin">
            <wp14:pctHeight>0</wp14:pctHeight>
          </wp14:sizeRelV>
        </wp:anchor>
      </w:drawing>
    </w:r>
    <w:r>
      <w:rPr>
        <w:rFonts w:cs="Open Sans Light"/>
        <w:noProof/>
        <w:color w:val="262626" w:themeColor="text1" w:themeTint="D9"/>
        <w:sz w:val="20"/>
      </w:rPr>
      <w:t>SCTDA Licensing and Classification System</w:t>
    </w:r>
  </w:p>
  <w:p w14:paraId="5B5CA6A6" w14:textId="77777777" w:rsidR="004E38BA" w:rsidRDefault="004E38BA" w:rsidP="007E2753">
    <w:pPr>
      <w:pStyle w:val="Header"/>
      <w:jc w:val="left"/>
      <w:rPr>
        <w:noProof/>
      </w:rPr>
    </w:pPr>
    <w:r>
      <w:rPr>
        <w:rFonts w:cs="Open Sans Light"/>
        <w:color w:val="262626" w:themeColor="text1" w:themeTint="D9"/>
        <w:sz w:val="20"/>
      </w:rPr>
      <w:t xml:space="preserve">                       </w:t>
    </w:r>
  </w:p>
  <w:p w14:paraId="0C721E67" w14:textId="77777777" w:rsidR="004E38BA" w:rsidRDefault="004E38BA" w:rsidP="00815DC6">
    <w:pPr>
      <w:pStyle w:val="Header"/>
      <w:rPr>
        <w:rFonts w:cs="Open Sans Light"/>
        <w:sz w:val="20"/>
      </w:rPr>
    </w:pPr>
    <w:r>
      <w:rPr>
        <w:noProof/>
        <w:color w:val="262626" w:themeColor="text1" w:themeTint="D9"/>
      </w:rPr>
      <mc:AlternateContent>
        <mc:Choice Requires="wps">
          <w:drawing>
            <wp:anchor distT="0" distB="0" distL="114300" distR="114300" simplePos="0" relativeHeight="251659264" behindDoc="0" locked="0" layoutInCell="1" allowOverlap="1" wp14:anchorId="78AE03D5" wp14:editId="46D606ED">
              <wp:simplePos x="0" y="0"/>
              <wp:positionH relativeFrom="margin">
                <wp:posOffset>-38100</wp:posOffset>
              </wp:positionH>
              <wp:positionV relativeFrom="page">
                <wp:posOffset>866775</wp:posOffset>
              </wp:positionV>
              <wp:extent cx="5972175" cy="76200"/>
              <wp:effectExtent l="0" t="0" r="9525"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2175" cy="76200"/>
                      </a:xfrm>
                      <a:prstGeom prst="rect">
                        <a:avLst/>
                      </a:prstGeom>
                      <a:solidFill>
                        <a:schemeClr val="tx1">
                          <a:lumMod val="85000"/>
                          <a:lumOff val="1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588AB4" id="Rectangle 2" o:spid="_x0000_s1026" style="position:absolute;margin-left:-3pt;margin-top:68.25pt;width:470.25pt;height:6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" fillcolor="#272727 [2749]" stroked="f" strokeweight="1pt">
              <v:path arrowok="t"/>
              <w10:wrap anchorx="margin" anchory="page"/>
            </v:rect>
          </w:pict>
        </mc:Fallback>
      </mc:AlternateContent>
    </w:r>
  </w:p>
  <w:p w14:paraId="1104FEB5" w14:textId="77777777" w:rsidR="004E38BA" w:rsidRPr="00F15519" w:rsidRDefault="004E38BA" w:rsidP="00815DC6">
    <w:pPr>
      <w:pStyle w:val="Header"/>
      <w:rPr>
        <w:rFonts w:cs="Open Sans Light"/>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301E257"/>
    <w:multiLevelType w:val="hybridMultilevel"/>
    <w:tmpl w:val="C2DDF57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8749EFD7"/>
    <w:multiLevelType w:val="hybridMultilevel"/>
    <w:tmpl w:val="CE4B7E4B"/>
    <w:lvl w:ilvl="0" w:tplc="FFFFFFFF">
      <w:start w:val="1"/>
      <w:numFmt w:val="ideographDigital"/>
      <w:lvlText w:val=""/>
      <w:lvlJc w:val="left"/>
    </w:lvl>
    <w:lvl w:ilvl="1" w:tplc="FFFFFFFF">
      <w:start w:val="1"/>
      <w:numFmt w:val="ideographDigit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B2BED5E8"/>
    <w:multiLevelType w:val="hybridMultilevel"/>
    <w:tmpl w:val="0955949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BED5CF1F"/>
    <w:multiLevelType w:val="hybridMultilevel"/>
    <w:tmpl w:val="DC24A3A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7F03DBC"/>
    <w:multiLevelType w:val="hybridMultilevel"/>
    <w:tmpl w:val="4C8A9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2A2A74"/>
    <w:multiLevelType w:val="hybridMultilevel"/>
    <w:tmpl w:val="9E246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7D615F"/>
    <w:multiLevelType w:val="hybridMultilevel"/>
    <w:tmpl w:val="0A608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FB3ACF"/>
    <w:multiLevelType w:val="multilevel"/>
    <w:tmpl w:val="1DE8BAB4"/>
    <w:lvl w:ilvl="0">
      <w:start w:val="1"/>
      <w:numFmt w:val="decimal"/>
      <w:pStyle w:val="Heading1"/>
      <w:lvlText w:val="%1"/>
      <w:lvlJc w:val="left"/>
      <w:pPr>
        <w:ind w:left="720" w:hanging="720"/>
      </w:pPr>
      <w:rPr>
        <w:rFonts w:hint="default"/>
        <w:strike w:val="0"/>
        <w:u w:val="none"/>
        <w14:textOutline w14:w="0" w14:cap="rnd" w14:cmpd="sng" w14:algn="ctr">
          <w14:noFill/>
          <w14:prstDash w14:val="solid"/>
          <w14:bevel/>
        </w14:textOutline>
      </w:rPr>
    </w:lvl>
    <w:lvl w:ilvl="1">
      <w:start w:val="1"/>
      <w:numFmt w:val="decimal"/>
      <w:pStyle w:val="Heading2"/>
      <w:lvlText w:val="%1.%2"/>
      <w:lvlJc w:val="left"/>
      <w:pPr>
        <w:ind w:left="864" w:hanging="864"/>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864" w:hanging="864"/>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1075BA41"/>
    <w:multiLevelType w:val="hybridMultilevel"/>
    <w:tmpl w:val="3A3EFF44"/>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nsid w:val="148C7AFC"/>
    <w:multiLevelType w:val="hybridMultilevel"/>
    <w:tmpl w:val="B82C1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8B374E"/>
    <w:multiLevelType w:val="hybridMultilevel"/>
    <w:tmpl w:val="C7A6A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9238F"/>
    <w:multiLevelType w:val="hybridMultilevel"/>
    <w:tmpl w:val="A2A62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1EF038F"/>
    <w:multiLevelType w:val="hybridMultilevel"/>
    <w:tmpl w:val="496C3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B150B7"/>
    <w:multiLevelType w:val="hybridMultilevel"/>
    <w:tmpl w:val="9CFC0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675037"/>
    <w:multiLevelType w:val="hybridMultilevel"/>
    <w:tmpl w:val="04626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6A21A3"/>
    <w:multiLevelType w:val="hybridMultilevel"/>
    <w:tmpl w:val="B65C8C62"/>
    <w:lvl w:ilvl="0" w:tplc="FBB63F9C">
      <w:start w:val="1"/>
      <w:numFmt w:val="decimal"/>
      <w:pStyle w:val="Subtitle"/>
      <w:lvlText w:val="%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BC59F2"/>
    <w:multiLevelType w:val="hybridMultilevel"/>
    <w:tmpl w:val="A0021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BD15F1"/>
    <w:multiLevelType w:val="hybridMultilevel"/>
    <w:tmpl w:val="0898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EEF92B"/>
    <w:multiLevelType w:val="hybridMultilevel"/>
    <w:tmpl w:val="0C4532C3"/>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nsid w:val="38AE26C1"/>
    <w:multiLevelType w:val="hybridMultilevel"/>
    <w:tmpl w:val="E2D21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B32316"/>
    <w:multiLevelType w:val="hybridMultilevel"/>
    <w:tmpl w:val="B9C4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233E61"/>
    <w:multiLevelType w:val="hybridMultilevel"/>
    <w:tmpl w:val="A13C08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E48185B"/>
    <w:multiLevelType w:val="hybridMultilevel"/>
    <w:tmpl w:val="09DA6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5B67ED"/>
    <w:multiLevelType w:val="hybridMultilevel"/>
    <w:tmpl w:val="72EC6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241F42"/>
    <w:multiLevelType w:val="hybridMultilevel"/>
    <w:tmpl w:val="D756A536"/>
    <w:lvl w:ilvl="0" w:tplc="25D6ED8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D5B4ED56">
      <w:numFmt w:val="bullet"/>
      <w:lvlText w:val="•"/>
      <w:lvlJc w:val="left"/>
      <w:pPr>
        <w:ind w:left="3240" w:hanging="720"/>
      </w:pPr>
      <w:rPr>
        <w:rFonts w:ascii="Open Sans Light" w:eastAsiaTheme="minorHAnsi" w:hAnsi="Open Sans Light" w:cs="Open Sans Light"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4761C6A"/>
    <w:multiLevelType w:val="hybridMultilevel"/>
    <w:tmpl w:val="676298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22582F"/>
    <w:multiLevelType w:val="hybridMultilevel"/>
    <w:tmpl w:val="266C4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EFB3F59"/>
    <w:multiLevelType w:val="hybridMultilevel"/>
    <w:tmpl w:val="B052AD62"/>
    <w:lvl w:ilvl="0" w:tplc="3D0C6BA2">
      <w:start w:val="1"/>
      <w:numFmt w:val="lowerLetter"/>
      <w:lvlText w:val="%1)"/>
      <w:lvlJc w:val="left"/>
      <w:pPr>
        <w:ind w:left="450" w:hanging="360"/>
      </w:pPr>
      <w:rPr>
        <w:rFonts w:hint="default"/>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146267D"/>
    <w:multiLevelType w:val="hybridMultilevel"/>
    <w:tmpl w:val="6D641A5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5183DFA"/>
    <w:multiLevelType w:val="hybridMultilevel"/>
    <w:tmpl w:val="CA4C5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668222F"/>
    <w:multiLevelType w:val="hybridMultilevel"/>
    <w:tmpl w:val="3990D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BF2261A"/>
    <w:multiLevelType w:val="hybridMultilevel"/>
    <w:tmpl w:val="CC70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BB6418"/>
    <w:multiLevelType w:val="hybridMultilevel"/>
    <w:tmpl w:val="4DA05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55D6EE0"/>
    <w:multiLevelType w:val="hybridMultilevel"/>
    <w:tmpl w:val="92B481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E97856"/>
    <w:multiLevelType w:val="hybridMultilevel"/>
    <w:tmpl w:val="A2DEB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8135CA1"/>
    <w:multiLevelType w:val="hybridMultilevel"/>
    <w:tmpl w:val="C7D01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89447C8"/>
    <w:multiLevelType w:val="hybridMultilevel"/>
    <w:tmpl w:val="02000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550C20"/>
    <w:multiLevelType w:val="hybridMultilevel"/>
    <w:tmpl w:val="C896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C14CC7"/>
    <w:multiLevelType w:val="hybridMultilevel"/>
    <w:tmpl w:val="4C34D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235D17"/>
    <w:multiLevelType w:val="hybridMultilevel"/>
    <w:tmpl w:val="61C06A3A"/>
    <w:lvl w:ilvl="0" w:tplc="925E9518">
      <w:start w:val="1"/>
      <w:numFmt w:val="decimal"/>
      <w:pStyle w:val="GanttheadHeading2Numbered"/>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0">
    <w:nsid w:val="7320723E"/>
    <w:multiLevelType w:val="hybridMultilevel"/>
    <w:tmpl w:val="145E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E90F7E"/>
    <w:multiLevelType w:val="hybridMultilevel"/>
    <w:tmpl w:val="3486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FE7812"/>
    <w:multiLevelType w:val="hybridMultilevel"/>
    <w:tmpl w:val="5D54C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B262E1F"/>
    <w:multiLevelType w:val="hybridMultilevel"/>
    <w:tmpl w:val="08ECC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CA754D4"/>
    <w:multiLevelType w:val="hybridMultilevel"/>
    <w:tmpl w:val="BD026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F122DF0"/>
    <w:multiLevelType w:val="hybridMultilevel"/>
    <w:tmpl w:val="1E7E2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36"/>
  </w:num>
  <w:num w:numId="4">
    <w:abstractNumId w:val="34"/>
  </w:num>
  <w:num w:numId="5">
    <w:abstractNumId w:val="21"/>
  </w:num>
  <w:num w:numId="6">
    <w:abstractNumId w:val="42"/>
  </w:num>
  <w:num w:numId="7">
    <w:abstractNumId w:val="40"/>
  </w:num>
  <w:num w:numId="8">
    <w:abstractNumId w:val="22"/>
  </w:num>
  <w:num w:numId="9">
    <w:abstractNumId w:val="23"/>
  </w:num>
  <w:num w:numId="10">
    <w:abstractNumId w:val="30"/>
  </w:num>
  <w:num w:numId="11">
    <w:abstractNumId w:val="6"/>
  </w:num>
  <w:num w:numId="12">
    <w:abstractNumId w:val="37"/>
  </w:num>
  <w:num w:numId="13">
    <w:abstractNumId w:val="39"/>
  </w:num>
  <w:num w:numId="14">
    <w:abstractNumId w:val="38"/>
  </w:num>
  <w:num w:numId="15">
    <w:abstractNumId w:val="28"/>
  </w:num>
  <w:num w:numId="16">
    <w:abstractNumId w:val="24"/>
  </w:num>
  <w:num w:numId="17">
    <w:abstractNumId w:val="16"/>
  </w:num>
  <w:num w:numId="18">
    <w:abstractNumId w:val="9"/>
  </w:num>
  <w:num w:numId="19">
    <w:abstractNumId w:val="41"/>
  </w:num>
  <w:num w:numId="20">
    <w:abstractNumId w:val="35"/>
  </w:num>
  <w:num w:numId="21">
    <w:abstractNumId w:val="32"/>
  </w:num>
  <w:num w:numId="22">
    <w:abstractNumId w:val="25"/>
  </w:num>
  <w:num w:numId="23">
    <w:abstractNumId w:val="31"/>
  </w:num>
  <w:num w:numId="24">
    <w:abstractNumId w:val="14"/>
  </w:num>
  <w:num w:numId="25">
    <w:abstractNumId w:val="4"/>
  </w:num>
  <w:num w:numId="26">
    <w:abstractNumId w:val="5"/>
  </w:num>
  <w:num w:numId="27">
    <w:abstractNumId w:val="17"/>
  </w:num>
  <w:num w:numId="28">
    <w:abstractNumId w:val="20"/>
  </w:num>
  <w:num w:numId="29">
    <w:abstractNumId w:val="27"/>
  </w:num>
  <w:num w:numId="30">
    <w:abstractNumId w:val="26"/>
  </w:num>
  <w:num w:numId="31">
    <w:abstractNumId w:val="44"/>
  </w:num>
  <w:num w:numId="32">
    <w:abstractNumId w:val="45"/>
  </w:num>
  <w:num w:numId="33">
    <w:abstractNumId w:val="29"/>
  </w:num>
  <w:num w:numId="34">
    <w:abstractNumId w:val="33"/>
  </w:num>
  <w:num w:numId="35">
    <w:abstractNumId w:val="12"/>
  </w:num>
  <w:num w:numId="36">
    <w:abstractNumId w:val="11"/>
  </w:num>
  <w:num w:numId="37">
    <w:abstractNumId w:val="10"/>
  </w:num>
  <w:num w:numId="38">
    <w:abstractNumId w:val="13"/>
  </w:num>
  <w:num w:numId="39">
    <w:abstractNumId w:val="43"/>
  </w:num>
  <w:num w:numId="40">
    <w:abstractNumId w:val="19"/>
  </w:num>
  <w:num w:numId="41">
    <w:abstractNumId w:val="12"/>
  </w:num>
  <w:num w:numId="42">
    <w:abstractNumId w:val="33"/>
  </w:num>
  <w:num w:numId="43">
    <w:abstractNumId w:val="8"/>
  </w:num>
  <w:num w:numId="44">
    <w:abstractNumId w:val="18"/>
  </w:num>
  <w:num w:numId="45">
    <w:abstractNumId w:val="3"/>
  </w:num>
  <w:num w:numId="46">
    <w:abstractNumId w:val="2"/>
  </w:num>
  <w:num w:numId="47">
    <w:abstractNumId w:val="0"/>
  </w:num>
  <w:num w:numId="48">
    <w:abstractNumId w:val="1"/>
  </w:num>
  <w:numIdMacAtCleanup w:val="3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Verbat">
    <w15:presenceInfo w15:providerId="None" w15:userId="Verba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fillcolor="none [3209]" stroke="f">
      <v:fill color="none [3209]"/>
      <v:stroke on="f"/>
      <o:colormru v:ext="edit" colors="#f90,#f39,#0c9,#6f9,#06c"/>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Y0MzMytjQxNDA2N7ZU0lEKTi0uzszPAykwrAUAi/r0viwAAAA="/>
  </w:docVars>
  <w:rsids>
    <w:rsidRoot w:val="001F2895"/>
    <w:rsid w:val="00000544"/>
    <w:rsid w:val="00001731"/>
    <w:rsid w:val="0000266B"/>
    <w:rsid w:val="00002B3C"/>
    <w:rsid w:val="00002B58"/>
    <w:rsid w:val="000033BC"/>
    <w:rsid w:val="00003B1B"/>
    <w:rsid w:val="00003E4E"/>
    <w:rsid w:val="00005F29"/>
    <w:rsid w:val="00006F9C"/>
    <w:rsid w:val="00007ECD"/>
    <w:rsid w:val="00010C51"/>
    <w:rsid w:val="000125E4"/>
    <w:rsid w:val="000145C9"/>
    <w:rsid w:val="000168DF"/>
    <w:rsid w:val="000216B4"/>
    <w:rsid w:val="00022DE7"/>
    <w:rsid w:val="00024122"/>
    <w:rsid w:val="00024FCA"/>
    <w:rsid w:val="0002553D"/>
    <w:rsid w:val="00027951"/>
    <w:rsid w:val="00031F47"/>
    <w:rsid w:val="00033232"/>
    <w:rsid w:val="0003456E"/>
    <w:rsid w:val="000356D0"/>
    <w:rsid w:val="00036B1E"/>
    <w:rsid w:val="000375A1"/>
    <w:rsid w:val="000379F6"/>
    <w:rsid w:val="00037A70"/>
    <w:rsid w:val="000430F1"/>
    <w:rsid w:val="0004399B"/>
    <w:rsid w:val="000439C6"/>
    <w:rsid w:val="00043E84"/>
    <w:rsid w:val="00044AF9"/>
    <w:rsid w:val="000506E9"/>
    <w:rsid w:val="0005079F"/>
    <w:rsid w:val="00052535"/>
    <w:rsid w:val="00052996"/>
    <w:rsid w:val="00053365"/>
    <w:rsid w:val="000533E3"/>
    <w:rsid w:val="00055068"/>
    <w:rsid w:val="000550A2"/>
    <w:rsid w:val="00056A4E"/>
    <w:rsid w:val="00056AA2"/>
    <w:rsid w:val="00057B71"/>
    <w:rsid w:val="00061158"/>
    <w:rsid w:val="000627D0"/>
    <w:rsid w:val="00065117"/>
    <w:rsid w:val="00065DAB"/>
    <w:rsid w:val="00067037"/>
    <w:rsid w:val="00067B87"/>
    <w:rsid w:val="000713E6"/>
    <w:rsid w:val="000723B5"/>
    <w:rsid w:val="000764FA"/>
    <w:rsid w:val="00076A9E"/>
    <w:rsid w:val="00081B42"/>
    <w:rsid w:val="00084B36"/>
    <w:rsid w:val="000854D9"/>
    <w:rsid w:val="00086AB0"/>
    <w:rsid w:val="000874F3"/>
    <w:rsid w:val="00090A3E"/>
    <w:rsid w:val="000910F8"/>
    <w:rsid w:val="00095763"/>
    <w:rsid w:val="00095E8E"/>
    <w:rsid w:val="000967BB"/>
    <w:rsid w:val="000973AC"/>
    <w:rsid w:val="000A11A2"/>
    <w:rsid w:val="000A20E6"/>
    <w:rsid w:val="000A2EE0"/>
    <w:rsid w:val="000A3025"/>
    <w:rsid w:val="000A445D"/>
    <w:rsid w:val="000B199C"/>
    <w:rsid w:val="000B412B"/>
    <w:rsid w:val="000C1A57"/>
    <w:rsid w:val="000C2151"/>
    <w:rsid w:val="000C3987"/>
    <w:rsid w:val="000C5FC3"/>
    <w:rsid w:val="000C6D7E"/>
    <w:rsid w:val="000C7225"/>
    <w:rsid w:val="000C7EA4"/>
    <w:rsid w:val="000D46E9"/>
    <w:rsid w:val="000D4D2C"/>
    <w:rsid w:val="000D5A9B"/>
    <w:rsid w:val="000D5B8E"/>
    <w:rsid w:val="000D5C72"/>
    <w:rsid w:val="000D6300"/>
    <w:rsid w:val="000D7176"/>
    <w:rsid w:val="000D7EA0"/>
    <w:rsid w:val="000E0720"/>
    <w:rsid w:val="000E1674"/>
    <w:rsid w:val="000E57A0"/>
    <w:rsid w:val="000E6321"/>
    <w:rsid w:val="000E6E19"/>
    <w:rsid w:val="000E7AA0"/>
    <w:rsid w:val="000F1757"/>
    <w:rsid w:val="000F1983"/>
    <w:rsid w:val="000F29A9"/>
    <w:rsid w:val="000F413E"/>
    <w:rsid w:val="000F4311"/>
    <w:rsid w:val="000F4DD9"/>
    <w:rsid w:val="000F6666"/>
    <w:rsid w:val="000F6A58"/>
    <w:rsid w:val="0010003B"/>
    <w:rsid w:val="00100F9F"/>
    <w:rsid w:val="00103FE1"/>
    <w:rsid w:val="00104750"/>
    <w:rsid w:val="00105522"/>
    <w:rsid w:val="001067C7"/>
    <w:rsid w:val="00106D61"/>
    <w:rsid w:val="001117D9"/>
    <w:rsid w:val="00112493"/>
    <w:rsid w:val="001137A0"/>
    <w:rsid w:val="00117237"/>
    <w:rsid w:val="001174C2"/>
    <w:rsid w:val="001175A4"/>
    <w:rsid w:val="0012180A"/>
    <w:rsid w:val="00121E43"/>
    <w:rsid w:val="00123BA8"/>
    <w:rsid w:val="00126829"/>
    <w:rsid w:val="00126839"/>
    <w:rsid w:val="001345E3"/>
    <w:rsid w:val="00134B08"/>
    <w:rsid w:val="0013602A"/>
    <w:rsid w:val="00136D6B"/>
    <w:rsid w:val="00137B80"/>
    <w:rsid w:val="00137FAD"/>
    <w:rsid w:val="001421A3"/>
    <w:rsid w:val="001426B8"/>
    <w:rsid w:val="00142810"/>
    <w:rsid w:val="00142F7A"/>
    <w:rsid w:val="0014302C"/>
    <w:rsid w:val="0014445C"/>
    <w:rsid w:val="00146AD1"/>
    <w:rsid w:val="0014717C"/>
    <w:rsid w:val="0014748A"/>
    <w:rsid w:val="001514C3"/>
    <w:rsid w:val="00152B16"/>
    <w:rsid w:val="00153613"/>
    <w:rsid w:val="001544AB"/>
    <w:rsid w:val="00156C28"/>
    <w:rsid w:val="00160100"/>
    <w:rsid w:val="00161668"/>
    <w:rsid w:val="00162492"/>
    <w:rsid w:val="00164B2B"/>
    <w:rsid w:val="00166562"/>
    <w:rsid w:val="0016691E"/>
    <w:rsid w:val="00167456"/>
    <w:rsid w:val="00170A78"/>
    <w:rsid w:val="001718E4"/>
    <w:rsid w:val="00172B07"/>
    <w:rsid w:val="0017396B"/>
    <w:rsid w:val="0017566F"/>
    <w:rsid w:val="00175F42"/>
    <w:rsid w:val="00176884"/>
    <w:rsid w:val="00180D83"/>
    <w:rsid w:val="00180D8E"/>
    <w:rsid w:val="00180F1B"/>
    <w:rsid w:val="001823C1"/>
    <w:rsid w:val="00182D6C"/>
    <w:rsid w:val="00184379"/>
    <w:rsid w:val="00186191"/>
    <w:rsid w:val="0018640C"/>
    <w:rsid w:val="00186932"/>
    <w:rsid w:val="00186FE2"/>
    <w:rsid w:val="00191F01"/>
    <w:rsid w:val="0019400E"/>
    <w:rsid w:val="00194FB4"/>
    <w:rsid w:val="001971BF"/>
    <w:rsid w:val="00197505"/>
    <w:rsid w:val="00197AD3"/>
    <w:rsid w:val="001A094F"/>
    <w:rsid w:val="001A396D"/>
    <w:rsid w:val="001A433B"/>
    <w:rsid w:val="001A57FF"/>
    <w:rsid w:val="001A6773"/>
    <w:rsid w:val="001B0669"/>
    <w:rsid w:val="001B0D41"/>
    <w:rsid w:val="001B136C"/>
    <w:rsid w:val="001B253C"/>
    <w:rsid w:val="001B27BB"/>
    <w:rsid w:val="001B4507"/>
    <w:rsid w:val="001B4C9E"/>
    <w:rsid w:val="001B5963"/>
    <w:rsid w:val="001B671F"/>
    <w:rsid w:val="001C0927"/>
    <w:rsid w:val="001C10BC"/>
    <w:rsid w:val="001C17AF"/>
    <w:rsid w:val="001C1E3F"/>
    <w:rsid w:val="001C22CE"/>
    <w:rsid w:val="001C4AD4"/>
    <w:rsid w:val="001C4D8A"/>
    <w:rsid w:val="001C56D1"/>
    <w:rsid w:val="001C650E"/>
    <w:rsid w:val="001C6914"/>
    <w:rsid w:val="001C7761"/>
    <w:rsid w:val="001D01F9"/>
    <w:rsid w:val="001D1093"/>
    <w:rsid w:val="001D1A41"/>
    <w:rsid w:val="001D262B"/>
    <w:rsid w:val="001D2D20"/>
    <w:rsid w:val="001D5308"/>
    <w:rsid w:val="001D58B3"/>
    <w:rsid w:val="001D636B"/>
    <w:rsid w:val="001E06C7"/>
    <w:rsid w:val="001E41A7"/>
    <w:rsid w:val="001E6B10"/>
    <w:rsid w:val="001E751B"/>
    <w:rsid w:val="001F01C9"/>
    <w:rsid w:val="001F0B7C"/>
    <w:rsid w:val="001F1502"/>
    <w:rsid w:val="001F26C6"/>
    <w:rsid w:val="001F2895"/>
    <w:rsid w:val="001F2975"/>
    <w:rsid w:val="001F3CFA"/>
    <w:rsid w:val="001F65DC"/>
    <w:rsid w:val="001F7673"/>
    <w:rsid w:val="00200C55"/>
    <w:rsid w:val="002025A6"/>
    <w:rsid w:val="00203226"/>
    <w:rsid w:val="002077FC"/>
    <w:rsid w:val="00207A81"/>
    <w:rsid w:val="00211C39"/>
    <w:rsid w:val="00212007"/>
    <w:rsid w:val="002135CC"/>
    <w:rsid w:val="002139AF"/>
    <w:rsid w:val="0021644C"/>
    <w:rsid w:val="00217660"/>
    <w:rsid w:val="00217CF1"/>
    <w:rsid w:val="00220261"/>
    <w:rsid w:val="002219B0"/>
    <w:rsid w:val="00221E03"/>
    <w:rsid w:val="0022368F"/>
    <w:rsid w:val="00223BC3"/>
    <w:rsid w:val="002251FF"/>
    <w:rsid w:val="002272C0"/>
    <w:rsid w:val="0023098C"/>
    <w:rsid w:val="00232ECD"/>
    <w:rsid w:val="00232F12"/>
    <w:rsid w:val="0023328A"/>
    <w:rsid w:val="002345C6"/>
    <w:rsid w:val="0023488C"/>
    <w:rsid w:val="00235484"/>
    <w:rsid w:val="00236209"/>
    <w:rsid w:val="0023734C"/>
    <w:rsid w:val="00237AEE"/>
    <w:rsid w:val="00237B9A"/>
    <w:rsid w:val="00240329"/>
    <w:rsid w:val="002414CD"/>
    <w:rsid w:val="00241E19"/>
    <w:rsid w:val="002428E1"/>
    <w:rsid w:val="002441B9"/>
    <w:rsid w:val="00244EA5"/>
    <w:rsid w:val="002454D3"/>
    <w:rsid w:val="00246637"/>
    <w:rsid w:val="002467AE"/>
    <w:rsid w:val="002508E1"/>
    <w:rsid w:val="00251198"/>
    <w:rsid w:val="002513AD"/>
    <w:rsid w:val="00253C73"/>
    <w:rsid w:val="00256A3B"/>
    <w:rsid w:val="00256BC8"/>
    <w:rsid w:val="002577E9"/>
    <w:rsid w:val="00257B9C"/>
    <w:rsid w:val="00261993"/>
    <w:rsid w:val="0026260B"/>
    <w:rsid w:val="0026382B"/>
    <w:rsid w:val="00267EFB"/>
    <w:rsid w:val="00271412"/>
    <w:rsid w:val="00271D06"/>
    <w:rsid w:val="00271F15"/>
    <w:rsid w:val="00273AE8"/>
    <w:rsid w:val="00274BAE"/>
    <w:rsid w:val="002750A9"/>
    <w:rsid w:val="00275861"/>
    <w:rsid w:val="00277A73"/>
    <w:rsid w:val="00277D67"/>
    <w:rsid w:val="00277D94"/>
    <w:rsid w:val="002823EB"/>
    <w:rsid w:val="00283969"/>
    <w:rsid w:val="00287E22"/>
    <w:rsid w:val="00290A4C"/>
    <w:rsid w:val="00290AF2"/>
    <w:rsid w:val="002915A9"/>
    <w:rsid w:val="00295C4D"/>
    <w:rsid w:val="00296F3F"/>
    <w:rsid w:val="002974AD"/>
    <w:rsid w:val="00297927"/>
    <w:rsid w:val="002A11F2"/>
    <w:rsid w:val="002A1752"/>
    <w:rsid w:val="002A3DA9"/>
    <w:rsid w:val="002A3E8A"/>
    <w:rsid w:val="002A5905"/>
    <w:rsid w:val="002B469B"/>
    <w:rsid w:val="002C0480"/>
    <w:rsid w:val="002C2170"/>
    <w:rsid w:val="002C3556"/>
    <w:rsid w:val="002C4186"/>
    <w:rsid w:val="002C4B12"/>
    <w:rsid w:val="002C5315"/>
    <w:rsid w:val="002C720C"/>
    <w:rsid w:val="002C74D7"/>
    <w:rsid w:val="002D0DB7"/>
    <w:rsid w:val="002D14F9"/>
    <w:rsid w:val="002D201E"/>
    <w:rsid w:val="002D27D6"/>
    <w:rsid w:val="002D29FC"/>
    <w:rsid w:val="002D2ED2"/>
    <w:rsid w:val="002D41FA"/>
    <w:rsid w:val="002D4A36"/>
    <w:rsid w:val="002D5D64"/>
    <w:rsid w:val="002D6E8E"/>
    <w:rsid w:val="002E02A8"/>
    <w:rsid w:val="002E0F39"/>
    <w:rsid w:val="002E2351"/>
    <w:rsid w:val="002E2587"/>
    <w:rsid w:val="002E48A7"/>
    <w:rsid w:val="002E5FF6"/>
    <w:rsid w:val="002E6160"/>
    <w:rsid w:val="002F03D3"/>
    <w:rsid w:val="002F453F"/>
    <w:rsid w:val="002F71B8"/>
    <w:rsid w:val="002F72BE"/>
    <w:rsid w:val="002F7888"/>
    <w:rsid w:val="00301887"/>
    <w:rsid w:val="003020D8"/>
    <w:rsid w:val="00302262"/>
    <w:rsid w:val="0030263F"/>
    <w:rsid w:val="003036D2"/>
    <w:rsid w:val="0030416C"/>
    <w:rsid w:val="00304263"/>
    <w:rsid w:val="003044E7"/>
    <w:rsid w:val="00304D37"/>
    <w:rsid w:val="003058F0"/>
    <w:rsid w:val="003077FB"/>
    <w:rsid w:val="00307AA7"/>
    <w:rsid w:val="00310665"/>
    <w:rsid w:val="00310E41"/>
    <w:rsid w:val="00310F62"/>
    <w:rsid w:val="003117A5"/>
    <w:rsid w:val="00311D75"/>
    <w:rsid w:val="003130BA"/>
    <w:rsid w:val="00315F67"/>
    <w:rsid w:val="003171F5"/>
    <w:rsid w:val="00320B3A"/>
    <w:rsid w:val="003211B1"/>
    <w:rsid w:val="003217FF"/>
    <w:rsid w:val="0032199C"/>
    <w:rsid w:val="00321F1D"/>
    <w:rsid w:val="0032244D"/>
    <w:rsid w:val="003227D3"/>
    <w:rsid w:val="00323864"/>
    <w:rsid w:val="00325155"/>
    <w:rsid w:val="00331119"/>
    <w:rsid w:val="00331F99"/>
    <w:rsid w:val="00332720"/>
    <w:rsid w:val="00332803"/>
    <w:rsid w:val="00332B7F"/>
    <w:rsid w:val="0033470D"/>
    <w:rsid w:val="00335238"/>
    <w:rsid w:val="003352CE"/>
    <w:rsid w:val="00336441"/>
    <w:rsid w:val="00341466"/>
    <w:rsid w:val="00342FE0"/>
    <w:rsid w:val="0034385E"/>
    <w:rsid w:val="0034515D"/>
    <w:rsid w:val="00345B2B"/>
    <w:rsid w:val="003463CB"/>
    <w:rsid w:val="00347BF4"/>
    <w:rsid w:val="003503F8"/>
    <w:rsid w:val="00353CBD"/>
    <w:rsid w:val="00355E10"/>
    <w:rsid w:val="00356476"/>
    <w:rsid w:val="00356823"/>
    <w:rsid w:val="00356BC7"/>
    <w:rsid w:val="003579BA"/>
    <w:rsid w:val="00357C8F"/>
    <w:rsid w:val="00360354"/>
    <w:rsid w:val="00362A66"/>
    <w:rsid w:val="00363464"/>
    <w:rsid w:val="003634B1"/>
    <w:rsid w:val="00367CCA"/>
    <w:rsid w:val="00370581"/>
    <w:rsid w:val="00370B2A"/>
    <w:rsid w:val="00373CF0"/>
    <w:rsid w:val="00374132"/>
    <w:rsid w:val="00381C08"/>
    <w:rsid w:val="00385884"/>
    <w:rsid w:val="0038602F"/>
    <w:rsid w:val="00391EE9"/>
    <w:rsid w:val="00394670"/>
    <w:rsid w:val="003964ED"/>
    <w:rsid w:val="00397C02"/>
    <w:rsid w:val="00397CD0"/>
    <w:rsid w:val="003A17A9"/>
    <w:rsid w:val="003A1D6A"/>
    <w:rsid w:val="003A466E"/>
    <w:rsid w:val="003A5D47"/>
    <w:rsid w:val="003A7838"/>
    <w:rsid w:val="003B1FCC"/>
    <w:rsid w:val="003B263B"/>
    <w:rsid w:val="003B35B6"/>
    <w:rsid w:val="003B426E"/>
    <w:rsid w:val="003B5E36"/>
    <w:rsid w:val="003B6B55"/>
    <w:rsid w:val="003B6D3E"/>
    <w:rsid w:val="003C1770"/>
    <w:rsid w:val="003C1CC6"/>
    <w:rsid w:val="003C1F34"/>
    <w:rsid w:val="003C420F"/>
    <w:rsid w:val="003D0CF7"/>
    <w:rsid w:val="003D1B8F"/>
    <w:rsid w:val="003D29D7"/>
    <w:rsid w:val="003D477C"/>
    <w:rsid w:val="003D60E5"/>
    <w:rsid w:val="003D60E6"/>
    <w:rsid w:val="003D6D3C"/>
    <w:rsid w:val="003D73FD"/>
    <w:rsid w:val="003E23C5"/>
    <w:rsid w:val="003E2B4C"/>
    <w:rsid w:val="003E3618"/>
    <w:rsid w:val="003E3E41"/>
    <w:rsid w:val="003E4695"/>
    <w:rsid w:val="003E749B"/>
    <w:rsid w:val="003E75F1"/>
    <w:rsid w:val="003E77EB"/>
    <w:rsid w:val="003E7A65"/>
    <w:rsid w:val="003F0B9E"/>
    <w:rsid w:val="003F1536"/>
    <w:rsid w:val="003F39A4"/>
    <w:rsid w:val="003F66DE"/>
    <w:rsid w:val="003F67B8"/>
    <w:rsid w:val="003F7F2C"/>
    <w:rsid w:val="00400BA3"/>
    <w:rsid w:val="00400DCA"/>
    <w:rsid w:val="0040109A"/>
    <w:rsid w:val="0040270F"/>
    <w:rsid w:val="00402CB5"/>
    <w:rsid w:val="0040651B"/>
    <w:rsid w:val="0040695C"/>
    <w:rsid w:val="004069DE"/>
    <w:rsid w:val="004103CB"/>
    <w:rsid w:val="004111E1"/>
    <w:rsid w:val="00412A8D"/>
    <w:rsid w:val="00413143"/>
    <w:rsid w:val="004137F8"/>
    <w:rsid w:val="00413D82"/>
    <w:rsid w:val="00416199"/>
    <w:rsid w:val="00417BFB"/>
    <w:rsid w:val="00425568"/>
    <w:rsid w:val="00425EF1"/>
    <w:rsid w:val="00427B94"/>
    <w:rsid w:val="00427D18"/>
    <w:rsid w:val="00427D77"/>
    <w:rsid w:val="00427EE9"/>
    <w:rsid w:val="004312C0"/>
    <w:rsid w:val="00431C23"/>
    <w:rsid w:val="00431FBF"/>
    <w:rsid w:val="004325DE"/>
    <w:rsid w:val="00433585"/>
    <w:rsid w:val="00433E18"/>
    <w:rsid w:val="004351C0"/>
    <w:rsid w:val="00435B1D"/>
    <w:rsid w:val="00436D11"/>
    <w:rsid w:val="00437223"/>
    <w:rsid w:val="0044126B"/>
    <w:rsid w:val="00442411"/>
    <w:rsid w:val="0044283C"/>
    <w:rsid w:val="00442D87"/>
    <w:rsid w:val="00444D27"/>
    <w:rsid w:val="004466AA"/>
    <w:rsid w:val="00450DDB"/>
    <w:rsid w:val="004518FF"/>
    <w:rsid w:val="00453DDE"/>
    <w:rsid w:val="00454113"/>
    <w:rsid w:val="00456D3B"/>
    <w:rsid w:val="00457054"/>
    <w:rsid w:val="00457C21"/>
    <w:rsid w:val="00460ACE"/>
    <w:rsid w:val="00462866"/>
    <w:rsid w:val="00463BBD"/>
    <w:rsid w:val="00465B83"/>
    <w:rsid w:val="00466DFF"/>
    <w:rsid w:val="00472339"/>
    <w:rsid w:val="00474C6C"/>
    <w:rsid w:val="00475BB1"/>
    <w:rsid w:val="00477176"/>
    <w:rsid w:val="004812A1"/>
    <w:rsid w:val="00481737"/>
    <w:rsid w:val="0048428E"/>
    <w:rsid w:val="0048566E"/>
    <w:rsid w:val="00487B56"/>
    <w:rsid w:val="00491F88"/>
    <w:rsid w:val="00493140"/>
    <w:rsid w:val="004933A4"/>
    <w:rsid w:val="00493805"/>
    <w:rsid w:val="0049599C"/>
    <w:rsid w:val="00496680"/>
    <w:rsid w:val="00496E5B"/>
    <w:rsid w:val="004974E9"/>
    <w:rsid w:val="00497C85"/>
    <w:rsid w:val="004A09A7"/>
    <w:rsid w:val="004A147B"/>
    <w:rsid w:val="004A1AF2"/>
    <w:rsid w:val="004A2278"/>
    <w:rsid w:val="004A27E1"/>
    <w:rsid w:val="004A2DD6"/>
    <w:rsid w:val="004A3F33"/>
    <w:rsid w:val="004A4BC4"/>
    <w:rsid w:val="004A654D"/>
    <w:rsid w:val="004A75CE"/>
    <w:rsid w:val="004B0C43"/>
    <w:rsid w:val="004B1DEB"/>
    <w:rsid w:val="004B2474"/>
    <w:rsid w:val="004B26EC"/>
    <w:rsid w:val="004B3818"/>
    <w:rsid w:val="004B3CF4"/>
    <w:rsid w:val="004B4B8C"/>
    <w:rsid w:val="004B5FFB"/>
    <w:rsid w:val="004B669C"/>
    <w:rsid w:val="004B6784"/>
    <w:rsid w:val="004B6C0F"/>
    <w:rsid w:val="004C27C2"/>
    <w:rsid w:val="004C31C2"/>
    <w:rsid w:val="004C3E15"/>
    <w:rsid w:val="004C768E"/>
    <w:rsid w:val="004C7D56"/>
    <w:rsid w:val="004D0DF7"/>
    <w:rsid w:val="004D0E18"/>
    <w:rsid w:val="004D1FD1"/>
    <w:rsid w:val="004D206B"/>
    <w:rsid w:val="004D4556"/>
    <w:rsid w:val="004D4943"/>
    <w:rsid w:val="004D5C42"/>
    <w:rsid w:val="004D5CBD"/>
    <w:rsid w:val="004D672B"/>
    <w:rsid w:val="004D69C9"/>
    <w:rsid w:val="004E0288"/>
    <w:rsid w:val="004E0CE7"/>
    <w:rsid w:val="004E1350"/>
    <w:rsid w:val="004E23E7"/>
    <w:rsid w:val="004E38BA"/>
    <w:rsid w:val="004E45A7"/>
    <w:rsid w:val="004E4B06"/>
    <w:rsid w:val="004E5973"/>
    <w:rsid w:val="004E69B6"/>
    <w:rsid w:val="004E7480"/>
    <w:rsid w:val="004F66B7"/>
    <w:rsid w:val="004F7647"/>
    <w:rsid w:val="00502B61"/>
    <w:rsid w:val="00506353"/>
    <w:rsid w:val="00507314"/>
    <w:rsid w:val="0050799E"/>
    <w:rsid w:val="0051028B"/>
    <w:rsid w:val="00510FF2"/>
    <w:rsid w:val="005114EF"/>
    <w:rsid w:val="00511B6C"/>
    <w:rsid w:val="00512205"/>
    <w:rsid w:val="00513239"/>
    <w:rsid w:val="005133A0"/>
    <w:rsid w:val="00513F5B"/>
    <w:rsid w:val="00514A3C"/>
    <w:rsid w:val="00516E6B"/>
    <w:rsid w:val="0051709D"/>
    <w:rsid w:val="005170E7"/>
    <w:rsid w:val="005201C0"/>
    <w:rsid w:val="0052117D"/>
    <w:rsid w:val="00521F28"/>
    <w:rsid w:val="005228E8"/>
    <w:rsid w:val="00523811"/>
    <w:rsid w:val="00524932"/>
    <w:rsid w:val="00526FB5"/>
    <w:rsid w:val="00527607"/>
    <w:rsid w:val="00530D9C"/>
    <w:rsid w:val="0053210F"/>
    <w:rsid w:val="00532B8A"/>
    <w:rsid w:val="00532F28"/>
    <w:rsid w:val="005369F0"/>
    <w:rsid w:val="00540E20"/>
    <w:rsid w:val="0054544E"/>
    <w:rsid w:val="00547263"/>
    <w:rsid w:val="00550799"/>
    <w:rsid w:val="0055350D"/>
    <w:rsid w:val="00562FA4"/>
    <w:rsid w:val="00563159"/>
    <w:rsid w:val="005651B6"/>
    <w:rsid w:val="0056583F"/>
    <w:rsid w:val="00570B6E"/>
    <w:rsid w:val="0057211E"/>
    <w:rsid w:val="005728C6"/>
    <w:rsid w:val="00573DEB"/>
    <w:rsid w:val="00574E50"/>
    <w:rsid w:val="00575C5E"/>
    <w:rsid w:val="005778AC"/>
    <w:rsid w:val="0058005D"/>
    <w:rsid w:val="005800D7"/>
    <w:rsid w:val="00582A69"/>
    <w:rsid w:val="00582CB9"/>
    <w:rsid w:val="0058312A"/>
    <w:rsid w:val="005836D1"/>
    <w:rsid w:val="00585400"/>
    <w:rsid w:val="005916E5"/>
    <w:rsid w:val="00591738"/>
    <w:rsid w:val="00591DB6"/>
    <w:rsid w:val="00593690"/>
    <w:rsid w:val="005956DA"/>
    <w:rsid w:val="00596DF5"/>
    <w:rsid w:val="00597770"/>
    <w:rsid w:val="005A0C4E"/>
    <w:rsid w:val="005A2130"/>
    <w:rsid w:val="005A57EB"/>
    <w:rsid w:val="005A59F6"/>
    <w:rsid w:val="005A7839"/>
    <w:rsid w:val="005B1DBC"/>
    <w:rsid w:val="005B3183"/>
    <w:rsid w:val="005B398D"/>
    <w:rsid w:val="005B469F"/>
    <w:rsid w:val="005B77C3"/>
    <w:rsid w:val="005C216F"/>
    <w:rsid w:val="005C48A2"/>
    <w:rsid w:val="005C5D8C"/>
    <w:rsid w:val="005D2C95"/>
    <w:rsid w:val="005D5238"/>
    <w:rsid w:val="005E0FFF"/>
    <w:rsid w:val="005E17C1"/>
    <w:rsid w:val="005E21E3"/>
    <w:rsid w:val="005E28D3"/>
    <w:rsid w:val="005E3581"/>
    <w:rsid w:val="005E3692"/>
    <w:rsid w:val="005E3AA4"/>
    <w:rsid w:val="005E538C"/>
    <w:rsid w:val="005E5D13"/>
    <w:rsid w:val="005E678D"/>
    <w:rsid w:val="005E76A2"/>
    <w:rsid w:val="005F1181"/>
    <w:rsid w:val="005F336A"/>
    <w:rsid w:val="005F33B3"/>
    <w:rsid w:val="005F371B"/>
    <w:rsid w:val="005F56C1"/>
    <w:rsid w:val="005F61B9"/>
    <w:rsid w:val="005F7844"/>
    <w:rsid w:val="005F7D94"/>
    <w:rsid w:val="005F7E19"/>
    <w:rsid w:val="00603F6B"/>
    <w:rsid w:val="0060684F"/>
    <w:rsid w:val="00607B1A"/>
    <w:rsid w:val="006105D6"/>
    <w:rsid w:val="0061259F"/>
    <w:rsid w:val="00613F72"/>
    <w:rsid w:val="006149F1"/>
    <w:rsid w:val="006170AC"/>
    <w:rsid w:val="006177A0"/>
    <w:rsid w:val="0062070E"/>
    <w:rsid w:val="00620A71"/>
    <w:rsid w:val="00621F98"/>
    <w:rsid w:val="006239B8"/>
    <w:rsid w:val="006257AD"/>
    <w:rsid w:val="00630590"/>
    <w:rsid w:val="006319B0"/>
    <w:rsid w:val="00631DC4"/>
    <w:rsid w:val="00632CC0"/>
    <w:rsid w:val="00632DD8"/>
    <w:rsid w:val="00632FCA"/>
    <w:rsid w:val="00637EF7"/>
    <w:rsid w:val="00640B40"/>
    <w:rsid w:val="00641DA8"/>
    <w:rsid w:val="006427F5"/>
    <w:rsid w:val="00644745"/>
    <w:rsid w:val="00645590"/>
    <w:rsid w:val="00650DEF"/>
    <w:rsid w:val="00651A11"/>
    <w:rsid w:val="006532DE"/>
    <w:rsid w:val="00653EC3"/>
    <w:rsid w:val="0065509C"/>
    <w:rsid w:val="00655780"/>
    <w:rsid w:val="00655BF0"/>
    <w:rsid w:val="00655F46"/>
    <w:rsid w:val="00656FFB"/>
    <w:rsid w:val="00660548"/>
    <w:rsid w:val="00662EB4"/>
    <w:rsid w:val="0066398F"/>
    <w:rsid w:val="00671BD0"/>
    <w:rsid w:val="00671D55"/>
    <w:rsid w:val="00675199"/>
    <w:rsid w:val="00675555"/>
    <w:rsid w:val="00676181"/>
    <w:rsid w:val="00677891"/>
    <w:rsid w:val="00677D55"/>
    <w:rsid w:val="0068274F"/>
    <w:rsid w:val="00682E42"/>
    <w:rsid w:val="006830C7"/>
    <w:rsid w:val="006854BC"/>
    <w:rsid w:val="0068585D"/>
    <w:rsid w:val="006863F9"/>
    <w:rsid w:val="0068699F"/>
    <w:rsid w:val="006870F5"/>
    <w:rsid w:val="0068796A"/>
    <w:rsid w:val="00690D89"/>
    <w:rsid w:val="00690EBF"/>
    <w:rsid w:val="00691588"/>
    <w:rsid w:val="00692637"/>
    <w:rsid w:val="00692EB8"/>
    <w:rsid w:val="00693F43"/>
    <w:rsid w:val="006972C6"/>
    <w:rsid w:val="00697BD2"/>
    <w:rsid w:val="006A0B2F"/>
    <w:rsid w:val="006A1018"/>
    <w:rsid w:val="006A1138"/>
    <w:rsid w:val="006A1788"/>
    <w:rsid w:val="006A2186"/>
    <w:rsid w:val="006A25A5"/>
    <w:rsid w:val="006A3812"/>
    <w:rsid w:val="006A42BF"/>
    <w:rsid w:val="006A6E9A"/>
    <w:rsid w:val="006A7A45"/>
    <w:rsid w:val="006B0644"/>
    <w:rsid w:val="006B225E"/>
    <w:rsid w:val="006B2472"/>
    <w:rsid w:val="006B2533"/>
    <w:rsid w:val="006B2DFD"/>
    <w:rsid w:val="006B3297"/>
    <w:rsid w:val="006B3F6D"/>
    <w:rsid w:val="006B50AF"/>
    <w:rsid w:val="006B5FAC"/>
    <w:rsid w:val="006B6FE0"/>
    <w:rsid w:val="006B7DFD"/>
    <w:rsid w:val="006C0A7C"/>
    <w:rsid w:val="006C12A3"/>
    <w:rsid w:val="006C1603"/>
    <w:rsid w:val="006C188E"/>
    <w:rsid w:val="006C5C9E"/>
    <w:rsid w:val="006C5EE2"/>
    <w:rsid w:val="006C6B8A"/>
    <w:rsid w:val="006C6FAA"/>
    <w:rsid w:val="006C70FA"/>
    <w:rsid w:val="006D14FA"/>
    <w:rsid w:val="006D21CB"/>
    <w:rsid w:val="006D3954"/>
    <w:rsid w:val="006D3FC0"/>
    <w:rsid w:val="006D4479"/>
    <w:rsid w:val="006D6560"/>
    <w:rsid w:val="006E2969"/>
    <w:rsid w:val="006E2D28"/>
    <w:rsid w:val="006E5D50"/>
    <w:rsid w:val="006E61B6"/>
    <w:rsid w:val="006E6F7C"/>
    <w:rsid w:val="006F0D42"/>
    <w:rsid w:val="006F15F6"/>
    <w:rsid w:val="006F2435"/>
    <w:rsid w:val="006F30CF"/>
    <w:rsid w:val="006F5056"/>
    <w:rsid w:val="006F5E7E"/>
    <w:rsid w:val="006F6353"/>
    <w:rsid w:val="006F6FE4"/>
    <w:rsid w:val="007008A9"/>
    <w:rsid w:val="00701C19"/>
    <w:rsid w:val="00702A69"/>
    <w:rsid w:val="00703F8D"/>
    <w:rsid w:val="00704912"/>
    <w:rsid w:val="0070583F"/>
    <w:rsid w:val="00705BD4"/>
    <w:rsid w:val="00711896"/>
    <w:rsid w:val="007123D2"/>
    <w:rsid w:val="0071258A"/>
    <w:rsid w:val="00714FDF"/>
    <w:rsid w:val="0071582C"/>
    <w:rsid w:val="00715B56"/>
    <w:rsid w:val="00716DCE"/>
    <w:rsid w:val="00717B78"/>
    <w:rsid w:val="007208B6"/>
    <w:rsid w:val="0072236E"/>
    <w:rsid w:val="00722CAE"/>
    <w:rsid w:val="00722DDF"/>
    <w:rsid w:val="00726236"/>
    <w:rsid w:val="0072675B"/>
    <w:rsid w:val="007274DF"/>
    <w:rsid w:val="00734EB6"/>
    <w:rsid w:val="007378D9"/>
    <w:rsid w:val="00737B00"/>
    <w:rsid w:val="00741BEF"/>
    <w:rsid w:val="007440CF"/>
    <w:rsid w:val="00746403"/>
    <w:rsid w:val="007467A0"/>
    <w:rsid w:val="007467F7"/>
    <w:rsid w:val="00747AAE"/>
    <w:rsid w:val="0075150C"/>
    <w:rsid w:val="00752DCE"/>
    <w:rsid w:val="00753D31"/>
    <w:rsid w:val="00753DB4"/>
    <w:rsid w:val="00753FC9"/>
    <w:rsid w:val="007542B6"/>
    <w:rsid w:val="00755815"/>
    <w:rsid w:val="00755897"/>
    <w:rsid w:val="00760B63"/>
    <w:rsid w:val="00763AB6"/>
    <w:rsid w:val="007650C8"/>
    <w:rsid w:val="007656B3"/>
    <w:rsid w:val="00766ECD"/>
    <w:rsid w:val="00767BE6"/>
    <w:rsid w:val="007704B8"/>
    <w:rsid w:val="00772664"/>
    <w:rsid w:val="00772D02"/>
    <w:rsid w:val="00772E55"/>
    <w:rsid w:val="00773358"/>
    <w:rsid w:val="00776F18"/>
    <w:rsid w:val="00777F70"/>
    <w:rsid w:val="00782C7F"/>
    <w:rsid w:val="00782E41"/>
    <w:rsid w:val="00782F41"/>
    <w:rsid w:val="00783508"/>
    <w:rsid w:val="00783998"/>
    <w:rsid w:val="00783F40"/>
    <w:rsid w:val="007842EF"/>
    <w:rsid w:val="00792799"/>
    <w:rsid w:val="00792EC1"/>
    <w:rsid w:val="00795277"/>
    <w:rsid w:val="007953B7"/>
    <w:rsid w:val="00795C37"/>
    <w:rsid w:val="00796759"/>
    <w:rsid w:val="007968C9"/>
    <w:rsid w:val="0079765D"/>
    <w:rsid w:val="00797E8C"/>
    <w:rsid w:val="007A1442"/>
    <w:rsid w:val="007A4DFD"/>
    <w:rsid w:val="007A5D9E"/>
    <w:rsid w:val="007A6A52"/>
    <w:rsid w:val="007A6C18"/>
    <w:rsid w:val="007A70AA"/>
    <w:rsid w:val="007A7703"/>
    <w:rsid w:val="007B31E7"/>
    <w:rsid w:val="007B4206"/>
    <w:rsid w:val="007C1B63"/>
    <w:rsid w:val="007C2B1F"/>
    <w:rsid w:val="007C4B26"/>
    <w:rsid w:val="007C4E45"/>
    <w:rsid w:val="007C531C"/>
    <w:rsid w:val="007C690C"/>
    <w:rsid w:val="007C7778"/>
    <w:rsid w:val="007C7843"/>
    <w:rsid w:val="007D10A5"/>
    <w:rsid w:val="007D1454"/>
    <w:rsid w:val="007D16E6"/>
    <w:rsid w:val="007D29A3"/>
    <w:rsid w:val="007D2B4A"/>
    <w:rsid w:val="007D31A0"/>
    <w:rsid w:val="007D53C2"/>
    <w:rsid w:val="007D7D9F"/>
    <w:rsid w:val="007E0523"/>
    <w:rsid w:val="007E0885"/>
    <w:rsid w:val="007E0CCA"/>
    <w:rsid w:val="007E2506"/>
    <w:rsid w:val="007E2548"/>
    <w:rsid w:val="007E2753"/>
    <w:rsid w:val="007E2D3F"/>
    <w:rsid w:val="007E354A"/>
    <w:rsid w:val="007E7F1F"/>
    <w:rsid w:val="007F35E1"/>
    <w:rsid w:val="007F5937"/>
    <w:rsid w:val="007F658F"/>
    <w:rsid w:val="007F6B3A"/>
    <w:rsid w:val="007F6B4E"/>
    <w:rsid w:val="0080007E"/>
    <w:rsid w:val="00800B5D"/>
    <w:rsid w:val="0080137C"/>
    <w:rsid w:val="008017B1"/>
    <w:rsid w:val="00803496"/>
    <w:rsid w:val="00803AD5"/>
    <w:rsid w:val="00803E01"/>
    <w:rsid w:val="00804B47"/>
    <w:rsid w:val="00806A3F"/>
    <w:rsid w:val="00810DDD"/>
    <w:rsid w:val="008117E5"/>
    <w:rsid w:val="00811F3C"/>
    <w:rsid w:val="00812DD6"/>
    <w:rsid w:val="008136C8"/>
    <w:rsid w:val="00815DC6"/>
    <w:rsid w:val="00816159"/>
    <w:rsid w:val="00817393"/>
    <w:rsid w:val="00821312"/>
    <w:rsid w:val="00821898"/>
    <w:rsid w:val="00821B92"/>
    <w:rsid w:val="008221E0"/>
    <w:rsid w:val="00822303"/>
    <w:rsid w:val="00822DD3"/>
    <w:rsid w:val="00822FC4"/>
    <w:rsid w:val="0082327F"/>
    <w:rsid w:val="00827737"/>
    <w:rsid w:val="00831209"/>
    <w:rsid w:val="0083177D"/>
    <w:rsid w:val="008318FE"/>
    <w:rsid w:val="00831B7F"/>
    <w:rsid w:val="00831F91"/>
    <w:rsid w:val="00832D64"/>
    <w:rsid w:val="0083344F"/>
    <w:rsid w:val="008339B4"/>
    <w:rsid w:val="00834910"/>
    <w:rsid w:val="0083769C"/>
    <w:rsid w:val="00840776"/>
    <w:rsid w:val="00841398"/>
    <w:rsid w:val="00843A09"/>
    <w:rsid w:val="00843FA0"/>
    <w:rsid w:val="00844150"/>
    <w:rsid w:val="0084427D"/>
    <w:rsid w:val="008446EE"/>
    <w:rsid w:val="00846A58"/>
    <w:rsid w:val="00846F23"/>
    <w:rsid w:val="00847C74"/>
    <w:rsid w:val="00851BBF"/>
    <w:rsid w:val="00851F58"/>
    <w:rsid w:val="00853DA2"/>
    <w:rsid w:val="00855AAE"/>
    <w:rsid w:val="0085604E"/>
    <w:rsid w:val="008568B9"/>
    <w:rsid w:val="00857699"/>
    <w:rsid w:val="008600DD"/>
    <w:rsid w:val="00860110"/>
    <w:rsid w:val="00861773"/>
    <w:rsid w:val="00861E7B"/>
    <w:rsid w:val="00861FFF"/>
    <w:rsid w:val="008622F7"/>
    <w:rsid w:val="008628A3"/>
    <w:rsid w:val="00865793"/>
    <w:rsid w:val="00865DAC"/>
    <w:rsid w:val="00865EFE"/>
    <w:rsid w:val="008660DA"/>
    <w:rsid w:val="008664B0"/>
    <w:rsid w:val="00870551"/>
    <w:rsid w:val="008709D5"/>
    <w:rsid w:val="00870BF4"/>
    <w:rsid w:val="00871363"/>
    <w:rsid w:val="00872795"/>
    <w:rsid w:val="00875700"/>
    <w:rsid w:val="00875BF8"/>
    <w:rsid w:val="00875CBF"/>
    <w:rsid w:val="008767A1"/>
    <w:rsid w:val="0087773B"/>
    <w:rsid w:val="00885161"/>
    <w:rsid w:val="00887065"/>
    <w:rsid w:val="00887178"/>
    <w:rsid w:val="008904DE"/>
    <w:rsid w:val="00891858"/>
    <w:rsid w:val="00892024"/>
    <w:rsid w:val="008945D9"/>
    <w:rsid w:val="00894A04"/>
    <w:rsid w:val="008A0328"/>
    <w:rsid w:val="008A03CC"/>
    <w:rsid w:val="008A0508"/>
    <w:rsid w:val="008A2D2F"/>
    <w:rsid w:val="008A3153"/>
    <w:rsid w:val="008A5BCA"/>
    <w:rsid w:val="008A67A7"/>
    <w:rsid w:val="008B0976"/>
    <w:rsid w:val="008B0A0E"/>
    <w:rsid w:val="008B18DF"/>
    <w:rsid w:val="008B1D84"/>
    <w:rsid w:val="008B24A4"/>
    <w:rsid w:val="008B33D3"/>
    <w:rsid w:val="008B36F7"/>
    <w:rsid w:val="008B6466"/>
    <w:rsid w:val="008B6501"/>
    <w:rsid w:val="008B67F3"/>
    <w:rsid w:val="008B6C57"/>
    <w:rsid w:val="008C2D93"/>
    <w:rsid w:val="008C3482"/>
    <w:rsid w:val="008C49E3"/>
    <w:rsid w:val="008C630D"/>
    <w:rsid w:val="008C6A1F"/>
    <w:rsid w:val="008D087B"/>
    <w:rsid w:val="008D0EF6"/>
    <w:rsid w:val="008D264D"/>
    <w:rsid w:val="008D3348"/>
    <w:rsid w:val="008D44CE"/>
    <w:rsid w:val="008D4A60"/>
    <w:rsid w:val="008D4C7F"/>
    <w:rsid w:val="008D5061"/>
    <w:rsid w:val="008D5B10"/>
    <w:rsid w:val="008E0DDB"/>
    <w:rsid w:val="008E10AC"/>
    <w:rsid w:val="008E3E7E"/>
    <w:rsid w:val="008E5AE0"/>
    <w:rsid w:val="008E7027"/>
    <w:rsid w:val="008E7C10"/>
    <w:rsid w:val="008F1283"/>
    <w:rsid w:val="008F3019"/>
    <w:rsid w:val="008F59F6"/>
    <w:rsid w:val="008F5A8F"/>
    <w:rsid w:val="008F5D8F"/>
    <w:rsid w:val="008F651D"/>
    <w:rsid w:val="008F74A5"/>
    <w:rsid w:val="008F766C"/>
    <w:rsid w:val="00900FBB"/>
    <w:rsid w:val="009069A9"/>
    <w:rsid w:val="00906E48"/>
    <w:rsid w:val="00910463"/>
    <w:rsid w:val="00912871"/>
    <w:rsid w:val="00913D59"/>
    <w:rsid w:val="0091537C"/>
    <w:rsid w:val="00915955"/>
    <w:rsid w:val="00915BB2"/>
    <w:rsid w:val="009163D8"/>
    <w:rsid w:val="0092168B"/>
    <w:rsid w:val="00921C8D"/>
    <w:rsid w:val="00922EEA"/>
    <w:rsid w:val="00926213"/>
    <w:rsid w:val="00930C54"/>
    <w:rsid w:val="00934F04"/>
    <w:rsid w:val="009360B3"/>
    <w:rsid w:val="00937047"/>
    <w:rsid w:val="00937328"/>
    <w:rsid w:val="00937A74"/>
    <w:rsid w:val="00937BFA"/>
    <w:rsid w:val="0094031C"/>
    <w:rsid w:val="00940EC6"/>
    <w:rsid w:val="009413E0"/>
    <w:rsid w:val="00941EBC"/>
    <w:rsid w:val="009429B4"/>
    <w:rsid w:val="00942AF1"/>
    <w:rsid w:val="009430C8"/>
    <w:rsid w:val="009444A0"/>
    <w:rsid w:val="009446BD"/>
    <w:rsid w:val="00946479"/>
    <w:rsid w:val="009475FC"/>
    <w:rsid w:val="009517BB"/>
    <w:rsid w:val="00951852"/>
    <w:rsid w:val="00951CBD"/>
    <w:rsid w:val="00952DD4"/>
    <w:rsid w:val="00953C43"/>
    <w:rsid w:val="0095495D"/>
    <w:rsid w:val="00955907"/>
    <w:rsid w:val="00955F5D"/>
    <w:rsid w:val="00956DA5"/>
    <w:rsid w:val="009572BC"/>
    <w:rsid w:val="009629B0"/>
    <w:rsid w:val="00964529"/>
    <w:rsid w:val="009665EC"/>
    <w:rsid w:val="00970200"/>
    <w:rsid w:val="00970E10"/>
    <w:rsid w:val="0097115D"/>
    <w:rsid w:val="00974239"/>
    <w:rsid w:val="00975DAF"/>
    <w:rsid w:val="00977B6A"/>
    <w:rsid w:val="00977F1C"/>
    <w:rsid w:val="00977F4C"/>
    <w:rsid w:val="00982743"/>
    <w:rsid w:val="00984A0C"/>
    <w:rsid w:val="00985435"/>
    <w:rsid w:val="0098796D"/>
    <w:rsid w:val="00990DE9"/>
    <w:rsid w:val="00997619"/>
    <w:rsid w:val="009A46FC"/>
    <w:rsid w:val="009A476C"/>
    <w:rsid w:val="009B0E98"/>
    <w:rsid w:val="009B1B8D"/>
    <w:rsid w:val="009B1DB8"/>
    <w:rsid w:val="009B24CF"/>
    <w:rsid w:val="009B32F0"/>
    <w:rsid w:val="009B4FD7"/>
    <w:rsid w:val="009B5332"/>
    <w:rsid w:val="009B57A4"/>
    <w:rsid w:val="009B5F73"/>
    <w:rsid w:val="009B6024"/>
    <w:rsid w:val="009C135F"/>
    <w:rsid w:val="009C1A61"/>
    <w:rsid w:val="009C4731"/>
    <w:rsid w:val="009C61A3"/>
    <w:rsid w:val="009C69C5"/>
    <w:rsid w:val="009D5C2A"/>
    <w:rsid w:val="009D6A02"/>
    <w:rsid w:val="009D7AEE"/>
    <w:rsid w:val="009E0FD4"/>
    <w:rsid w:val="009E21A4"/>
    <w:rsid w:val="009E3296"/>
    <w:rsid w:val="009E3D46"/>
    <w:rsid w:val="009E555E"/>
    <w:rsid w:val="009E61E3"/>
    <w:rsid w:val="009F0E26"/>
    <w:rsid w:val="009F11F7"/>
    <w:rsid w:val="009F1DBF"/>
    <w:rsid w:val="009F3587"/>
    <w:rsid w:val="009F4871"/>
    <w:rsid w:val="009F4D31"/>
    <w:rsid w:val="009F7D8C"/>
    <w:rsid w:val="00A0134D"/>
    <w:rsid w:val="00A02AC6"/>
    <w:rsid w:val="00A03153"/>
    <w:rsid w:val="00A03505"/>
    <w:rsid w:val="00A03CA0"/>
    <w:rsid w:val="00A06B9A"/>
    <w:rsid w:val="00A0780E"/>
    <w:rsid w:val="00A07A85"/>
    <w:rsid w:val="00A10BBC"/>
    <w:rsid w:val="00A10CC7"/>
    <w:rsid w:val="00A12E79"/>
    <w:rsid w:val="00A133BF"/>
    <w:rsid w:val="00A145DD"/>
    <w:rsid w:val="00A1466E"/>
    <w:rsid w:val="00A14B67"/>
    <w:rsid w:val="00A165A3"/>
    <w:rsid w:val="00A1727C"/>
    <w:rsid w:val="00A20945"/>
    <w:rsid w:val="00A216DE"/>
    <w:rsid w:val="00A22B68"/>
    <w:rsid w:val="00A2495F"/>
    <w:rsid w:val="00A26F51"/>
    <w:rsid w:val="00A308EE"/>
    <w:rsid w:val="00A31D33"/>
    <w:rsid w:val="00A3236A"/>
    <w:rsid w:val="00A3469D"/>
    <w:rsid w:val="00A34887"/>
    <w:rsid w:val="00A418F4"/>
    <w:rsid w:val="00A42746"/>
    <w:rsid w:val="00A42BE3"/>
    <w:rsid w:val="00A42E2E"/>
    <w:rsid w:val="00A437C5"/>
    <w:rsid w:val="00A45FA8"/>
    <w:rsid w:val="00A468BA"/>
    <w:rsid w:val="00A4780A"/>
    <w:rsid w:val="00A47C19"/>
    <w:rsid w:val="00A515DD"/>
    <w:rsid w:val="00A532D2"/>
    <w:rsid w:val="00A5495A"/>
    <w:rsid w:val="00A54B60"/>
    <w:rsid w:val="00A54BCA"/>
    <w:rsid w:val="00A55211"/>
    <w:rsid w:val="00A60F2B"/>
    <w:rsid w:val="00A612F9"/>
    <w:rsid w:val="00A618ED"/>
    <w:rsid w:val="00A632F8"/>
    <w:rsid w:val="00A63860"/>
    <w:rsid w:val="00A65433"/>
    <w:rsid w:val="00A65885"/>
    <w:rsid w:val="00A65EAB"/>
    <w:rsid w:val="00A70345"/>
    <w:rsid w:val="00A7121F"/>
    <w:rsid w:val="00A71F51"/>
    <w:rsid w:val="00A72113"/>
    <w:rsid w:val="00A722C7"/>
    <w:rsid w:val="00A72540"/>
    <w:rsid w:val="00A72D8A"/>
    <w:rsid w:val="00A7336B"/>
    <w:rsid w:val="00A73680"/>
    <w:rsid w:val="00A73C1F"/>
    <w:rsid w:val="00A743F7"/>
    <w:rsid w:val="00A810C8"/>
    <w:rsid w:val="00A820DB"/>
    <w:rsid w:val="00A821E4"/>
    <w:rsid w:val="00A8272C"/>
    <w:rsid w:val="00A83587"/>
    <w:rsid w:val="00A8412C"/>
    <w:rsid w:val="00A851ED"/>
    <w:rsid w:val="00A856BC"/>
    <w:rsid w:val="00A86D68"/>
    <w:rsid w:val="00A87F6E"/>
    <w:rsid w:val="00A947A1"/>
    <w:rsid w:val="00A97585"/>
    <w:rsid w:val="00AA0DA1"/>
    <w:rsid w:val="00AA0FEC"/>
    <w:rsid w:val="00AA1357"/>
    <w:rsid w:val="00AA3D6D"/>
    <w:rsid w:val="00AA57BB"/>
    <w:rsid w:val="00AA6393"/>
    <w:rsid w:val="00AA6770"/>
    <w:rsid w:val="00AB1A47"/>
    <w:rsid w:val="00AB2638"/>
    <w:rsid w:val="00AB26F5"/>
    <w:rsid w:val="00AB2EB4"/>
    <w:rsid w:val="00AB3AE3"/>
    <w:rsid w:val="00AB5D80"/>
    <w:rsid w:val="00AB68C0"/>
    <w:rsid w:val="00AC0DB5"/>
    <w:rsid w:val="00AC0EA0"/>
    <w:rsid w:val="00AC1D0B"/>
    <w:rsid w:val="00AC2834"/>
    <w:rsid w:val="00AC5616"/>
    <w:rsid w:val="00AC57BC"/>
    <w:rsid w:val="00AC796F"/>
    <w:rsid w:val="00AD0CD3"/>
    <w:rsid w:val="00AD5278"/>
    <w:rsid w:val="00AD5E31"/>
    <w:rsid w:val="00AE0357"/>
    <w:rsid w:val="00AE03B6"/>
    <w:rsid w:val="00AE35B1"/>
    <w:rsid w:val="00AE573D"/>
    <w:rsid w:val="00AE5FC3"/>
    <w:rsid w:val="00AE6CF8"/>
    <w:rsid w:val="00AE705F"/>
    <w:rsid w:val="00AE77BC"/>
    <w:rsid w:val="00AE7F1F"/>
    <w:rsid w:val="00AF267B"/>
    <w:rsid w:val="00AF481C"/>
    <w:rsid w:val="00AF5B99"/>
    <w:rsid w:val="00AF686A"/>
    <w:rsid w:val="00AF7299"/>
    <w:rsid w:val="00AF7939"/>
    <w:rsid w:val="00B065C5"/>
    <w:rsid w:val="00B07554"/>
    <w:rsid w:val="00B11FB1"/>
    <w:rsid w:val="00B13750"/>
    <w:rsid w:val="00B13773"/>
    <w:rsid w:val="00B151B3"/>
    <w:rsid w:val="00B1751B"/>
    <w:rsid w:val="00B209CE"/>
    <w:rsid w:val="00B2532F"/>
    <w:rsid w:val="00B26B3F"/>
    <w:rsid w:val="00B34462"/>
    <w:rsid w:val="00B367E0"/>
    <w:rsid w:val="00B37865"/>
    <w:rsid w:val="00B42EC9"/>
    <w:rsid w:val="00B42FB5"/>
    <w:rsid w:val="00B4330E"/>
    <w:rsid w:val="00B43B6C"/>
    <w:rsid w:val="00B465D7"/>
    <w:rsid w:val="00B4688E"/>
    <w:rsid w:val="00B508BA"/>
    <w:rsid w:val="00B518F9"/>
    <w:rsid w:val="00B52911"/>
    <w:rsid w:val="00B52D50"/>
    <w:rsid w:val="00B52E24"/>
    <w:rsid w:val="00B55116"/>
    <w:rsid w:val="00B55771"/>
    <w:rsid w:val="00B55885"/>
    <w:rsid w:val="00B5738D"/>
    <w:rsid w:val="00B60052"/>
    <w:rsid w:val="00B60E6D"/>
    <w:rsid w:val="00B62E7C"/>
    <w:rsid w:val="00B63BC1"/>
    <w:rsid w:val="00B63F8C"/>
    <w:rsid w:val="00B72AA0"/>
    <w:rsid w:val="00B72ECB"/>
    <w:rsid w:val="00B73750"/>
    <w:rsid w:val="00B74255"/>
    <w:rsid w:val="00B765B4"/>
    <w:rsid w:val="00B76B12"/>
    <w:rsid w:val="00B777F2"/>
    <w:rsid w:val="00B80199"/>
    <w:rsid w:val="00B80721"/>
    <w:rsid w:val="00B80B53"/>
    <w:rsid w:val="00B81A5A"/>
    <w:rsid w:val="00B83E51"/>
    <w:rsid w:val="00B84645"/>
    <w:rsid w:val="00B84AF9"/>
    <w:rsid w:val="00B84C05"/>
    <w:rsid w:val="00B851B5"/>
    <w:rsid w:val="00B860BD"/>
    <w:rsid w:val="00B86A83"/>
    <w:rsid w:val="00B86D9B"/>
    <w:rsid w:val="00B86E6E"/>
    <w:rsid w:val="00B87246"/>
    <w:rsid w:val="00B87809"/>
    <w:rsid w:val="00B87AA7"/>
    <w:rsid w:val="00B908BF"/>
    <w:rsid w:val="00B90E40"/>
    <w:rsid w:val="00B9195C"/>
    <w:rsid w:val="00B9213E"/>
    <w:rsid w:val="00B928D2"/>
    <w:rsid w:val="00B93775"/>
    <w:rsid w:val="00B938B6"/>
    <w:rsid w:val="00B93F83"/>
    <w:rsid w:val="00B9449B"/>
    <w:rsid w:val="00B94618"/>
    <w:rsid w:val="00B94728"/>
    <w:rsid w:val="00B952E2"/>
    <w:rsid w:val="00B95C95"/>
    <w:rsid w:val="00B97676"/>
    <w:rsid w:val="00BA0F20"/>
    <w:rsid w:val="00BA22DC"/>
    <w:rsid w:val="00BA3AB8"/>
    <w:rsid w:val="00BA50E8"/>
    <w:rsid w:val="00BA7846"/>
    <w:rsid w:val="00BB29D4"/>
    <w:rsid w:val="00BB32FA"/>
    <w:rsid w:val="00BB48BC"/>
    <w:rsid w:val="00BB5263"/>
    <w:rsid w:val="00BC0DED"/>
    <w:rsid w:val="00BC1635"/>
    <w:rsid w:val="00BC1861"/>
    <w:rsid w:val="00BC2150"/>
    <w:rsid w:val="00BC28C1"/>
    <w:rsid w:val="00BC3E99"/>
    <w:rsid w:val="00BC6D5C"/>
    <w:rsid w:val="00BD24C4"/>
    <w:rsid w:val="00BD24C6"/>
    <w:rsid w:val="00BD43E9"/>
    <w:rsid w:val="00BD66ED"/>
    <w:rsid w:val="00BD75E8"/>
    <w:rsid w:val="00BE0998"/>
    <w:rsid w:val="00BE2390"/>
    <w:rsid w:val="00BE352A"/>
    <w:rsid w:val="00BE623B"/>
    <w:rsid w:val="00BE784A"/>
    <w:rsid w:val="00BF2BB9"/>
    <w:rsid w:val="00BF3235"/>
    <w:rsid w:val="00BF45FD"/>
    <w:rsid w:val="00BF7C68"/>
    <w:rsid w:val="00BF7CE3"/>
    <w:rsid w:val="00C04A06"/>
    <w:rsid w:val="00C04DA8"/>
    <w:rsid w:val="00C10D5E"/>
    <w:rsid w:val="00C115E5"/>
    <w:rsid w:val="00C11C73"/>
    <w:rsid w:val="00C137C6"/>
    <w:rsid w:val="00C13B26"/>
    <w:rsid w:val="00C14944"/>
    <w:rsid w:val="00C155C2"/>
    <w:rsid w:val="00C15EF2"/>
    <w:rsid w:val="00C15F0D"/>
    <w:rsid w:val="00C16437"/>
    <w:rsid w:val="00C20C2C"/>
    <w:rsid w:val="00C21097"/>
    <w:rsid w:val="00C22AAA"/>
    <w:rsid w:val="00C2694A"/>
    <w:rsid w:val="00C27D04"/>
    <w:rsid w:val="00C30A77"/>
    <w:rsid w:val="00C31018"/>
    <w:rsid w:val="00C32700"/>
    <w:rsid w:val="00C32C00"/>
    <w:rsid w:val="00C348EB"/>
    <w:rsid w:val="00C35701"/>
    <w:rsid w:val="00C360FC"/>
    <w:rsid w:val="00C373A1"/>
    <w:rsid w:val="00C37442"/>
    <w:rsid w:val="00C412C9"/>
    <w:rsid w:val="00C41375"/>
    <w:rsid w:val="00C41BBF"/>
    <w:rsid w:val="00C5013A"/>
    <w:rsid w:val="00C505B3"/>
    <w:rsid w:val="00C51CC5"/>
    <w:rsid w:val="00C54D46"/>
    <w:rsid w:val="00C54E3A"/>
    <w:rsid w:val="00C56950"/>
    <w:rsid w:val="00C56C00"/>
    <w:rsid w:val="00C60479"/>
    <w:rsid w:val="00C632C5"/>
    <w:rsid w:val="00C635C6"/>
    <w:rsid w:val="00C63E34"/>
    <w:rsid w:val="00C660E1"/>
    <w:rsid w:val="00C662A9"/>
    <w:rsid w:val="00C73386"/>
    <w:rsid w:val="00C735F6"/>
    <w:rsid w:val="00C747BA"/>
    <w:rsid w:val="00C754D2"/>
    <w:rsid w:val="00C76AB6"/>
    <w:rsid w:val="00C80EE3"/>
    <w:rsid w:val="00C820A2"/>
    <w:rsid w:val="00C831A6"/>
    <w:rsid w:val="00C83F6C"/>
    <w:rsid w:val="00C863F4"/>
    <w:rsid w:val="00C87952"/>
    <w:rsid w:val="00C87C20"/>
    <w:rsid w:val="00C906DB"/>
    <w:rsid w:val="00C91931"/>
    <w:rsid w:val="00C9201F"/>
    <w:rsid w:val="00C920D8"/>
    <w:rsid w:val="00C9217A"/>
    <w:rsid w:val="00C92B76"/>
    <w:rsid w:val="00C941FF"/>
    <w:rsid w:val="00C94415"/>
    <w:rsid w:val="00C95D7E"/>
    <w:rsid w:val="00C96019"/>
    <w:rsid w:val="00C978F6"/>
    <w:rsid w:val="00CA0ADF"/>
    <w:rsid w:val="00CA2B60"/>
    <w:rsid w:val="00CA2B9F"/>
    <w:rsid w:val="00CA410F"/>
    <w:rsid w:val="00CA7CE7"/>
    <w:rsid w:val="00CB4FB2"/>
    <w:rsid w:val="00CB54DA"/>
    <w:rsid w:val="00CB7619"/>
    <w:rsid w:val="00CC0486"/>
    <w:rsid w:val="00CC1082"/>
    <w:rsid w:val="00CC18EC"/>
    <w:rsid w:val="00CC2F74"/>
    <w:rsid w:val="00CC40CE"/>
    <w:rsid w:val="00CC453E"/>
    <w:rsid w:val="00CC4810"/>
    <w:rsid w:val="00CC7441"/>
    <w:rsid w:val="00CD1334"/>
    <w:rsid w:val="00CD3864"/>
    <w:rsid w:val="00CD3A08"/>
    <w:rsid w:val="00CD52ED"/>
    <w:rsid w:val="00CD7B47"/>
    <w:rsid w:val="00CD7D38"/>
    <w:rsid w:val="00CE1B75"/>
    <w:rsid w:val="00CE21A3"/>
    <w:rsid w:val="00CE3B8D"/>
    <w:rsid w:val="00CE4AA3"/>
    <w:rsid w:val="00CE7570"/>
    <w:rsid w:val="00CF1325"/>
    <w:rsid w:val="00CF166D"/>
    <w:rsid w:val="00CF2654"/>
    <w:rsid w:val="00CF44E5"/>
    <w:rsid w:val="00CF4E97"/>
    <w:rsid w:val="00D0062F"/>
    <w:rsid w:val="00D006DE"/>
    <w:rsid w:val="00D01FCF"/>
    <w:rsid w:val="00D0201E"/>
    <w:rsid w:val="00D0231F"/>
    <w:rsid w:val="00D03C08"/>
    <w:rsid w:val="00D04909"/>
    <w:rsid w:val="00D062F1"/>
    <w:rsid w:val="00D06A58"/>
    <w:rsid w:val="00D1390A"/>
    <w:rsid w:val="00D14FF6"/>
    <w:rsid w:val="00D169B9"/>
    <w:rsid w:val="00D20481"/>
    <w:rsid w:val="00D20497"/>
    <w:rsid w:val="00D2059D"/>
    <w:rsid w:val="00D20CDA"/>
    <w:rsid w:val="00D20EB0"/>
    <w:rsid w:val="00D212DB"/>
    <w:rsid w:val="00D221AB"/>
    <w:rsid w:val="00D222CB"/>
    <w:rsid w:val="00D248A6"/>
    <w:rsid w:val="00D24E45"/>
    <w:rsid w:val="00D2614F"/>
    <w:rsid w:val="00D307D2"/>
    <w:rsid w:val="00D31BF4"/>
    <w:rsid w:val="00D35CC2"/>
    <w:rsid w:val="00D3767E"/>
    <w:rsid w:val="00D43E48"/>
    <w:rsid w:val="00D44668"/>
    <w:rsid w:val="00D451FE"/>
    <w:rsid w:val="00D47EFD"/>
    <w:rsid w:val="00D50412"/>
    <w:rsid w:val="00D508FF"/>
    <w:rsid w:val="00D50F64"/>
    <w:rsid w:val="00D538F8"/>
    <w:rsid w:val="00D54FD8"/>
    <w:rsid w:val="00D55839"/>
    <w:rsid w:val="00D600B2"/>
    <w:rsid w:val="00D610DE"/>
    <w:rsid w:val="00D61E94"/>
    <w:rsid w:val="00D62397"/>
    <w:rsid w:val="00D63D64"/>
    <w:rsid w:val="00D64035"/>
    <w:rsid w:val="00D67B5C"/>
    <w:rsid w:val="00D70AA7"/>
    <w:rsid w:val="00D70FE6"/>
    <w:rsid w:val="00D713AF"/>
    <w:rsid w:val="00D72FF3"/>
    <w:rsid w:val="00D75C0C"/>
    <w:rsid w:val="00D76F6F"/>
    <w:rsid w:val="00D77CFC"/>
    <w:rsid w:val="00D81F3E"/>
    <w:rsid w:val="00D8225D"/>
    <w:rsid w:val="00D827A1"/>
    <w:rsid w:val="00D85018"/>
    <w:rsid w:val="00D8536B"/>
    <w:rsid w:val="00D85819"/>
    <w:rsid w:val="00D85E11"/>
    <w:rsid w:val="00D87AC7"/>
    <w:rsid w:val="00D90AD2"/>
    <w:rsid w:val="00D91B7A"/>
    <w:rsid w:val="00D935FD"/>
    <w:rsid w:val="00D940DC"/>
    <w:rsid w:val="00D96971"/>
    <w:rsid w:val="00D97007"/>
    <w:rsid w:val="00D975CC"/>
    <w:rsid w:val="00DA15ED"/>
    <w:rsid w:val="00DA209A"/>
    <w:rsid w:val="00DA455C"/>
    <w:rsid w:val="00DA695B"/>
    <w:rsid w:val="00DB03A0"/>
    <w:rsid w:val="00DB154B"/>
    <w:rsid w:val="00DB1639"/>
    <w:rsid w:val="00DB2051"/>
    <w:rsid w:val="00DB5A65"/>
    <w:rsid w:val="00DB62A7"/>
    <w:rsid w:val="00DB6BC0"/>
    <w:rsid w:val="00DB7AF7"/>
    <w:rsid w:val="00DB7F3B"/>
    <w:rsid w:val="00DC3A2A"/>
    <w:rsid w:val="00DC44F8"/>
    <w:rsid w:val="00DC6A5D"/>
    <w:rsid w:val="00DC7696"/>
    <w:rsid w:val="00DC7B77"/>
    <w:rsid w:val="00DD1976"/>
    <w:rsid w:val="00DE0225"/>
    <w:rsid w:val="00DE0D79"/>
    <w:rsid w:val="00DE2BE4"/>
    <w:rsid w:val="00DE5268"/>
    <w:rsid w:val="00DE5AC9"/>
    <w:rsid w:val="00DE67B1"/>
    <w:rsid w:val="00DF1F59"/>
    <w:rsid w:val="00DF4882"/>
    <w:rsid w:val="00DF4F6E"/>
    <w:rsid w:val="00DF650B"/>
    <w:rsid w:val="00DF6A93"/>
    <w:rsid w:val="00DF700A"/>
    <w:rsid w:val="00E0060B"/>
    <w:rsid w:val="00E00805"/>
    <w:rsid w:val="00E01732"/>
    <w:rsid w:val="00E01742"/>
    <w:rsid w:val="00E0238A"/>
    <w:rsid w:val="00E02D83"/>
    <w:rsid w:val="00E0327E"/>
    <w:rsid w:val="00E040A6"/>
    <w:rsid w:val="00E05AD4"/>
    <w:rsid w:val="00E06A31"/>
    <w:rsid w:val="00E07333"/>
    <w:rsid w:val="00E10AC9"/>
    <w:rsid w:val="00E12452"/>
    <w:rsid w:val="00E12E1B"/>
    <w:rsid w:val="00E13ABD"/>
    <w:rsid w:val="00E1420E"/>
    <w:rsid w:val="00E14A3A"/>
    <w:rsid w:val="00E159D4"/>
    <w:rsid w:val="00E17146"/>
    <w:rsid w:val="00E17485"/>
    <w:rsid w:val="00E176E3"/>
    <w:rsid w:val="00E21CF9"/>
    <w:rsid w:val="00E321EC"/>
    <w:rsid w:val="00E330D3"/>
    <w:rsid w:val="00E349C5"/>
    <w:rsid w:val="00E36554"/>
    <w:rsid w:val="00E36E21"/>
    <w:rsid w:val="00E37519"/>
    <w:rsid w:val="00E429B0"/>
    <w:rsid w:val="00E4591A"/>
    <w:rsid w:val="00E4770A"/>
    <w:rsid w:val="00E477FA"/>
    <w:rsid w:val="00E50113"/>
    <w:rsid w:val="00E508BA"/>
    <w:rsid w:val="00E517C6"/>
    <w:rsid w:val="00E52B81"/>
    <w:rsid w:val="00E568B5"/>
    <w:rsid w:val="00E60078"/>
    <w:rsid w:val="00E6433A"/>
    <w:rsid w:val="00E6537A"/>
    <w:rsid w:val="00E67820"/>
    <w:rsid w:val="00E67B50"/>
    <w:rsid w:val="00E72C0E"/>
    <w:rsid w:val="00E73133"/>
    <w:rsid w:val="00E73EF9"/>
    <w:rsid w:val="00E75AFD"/>
    <w:rsid w:val="00E7608A"/>
    <w:rsid w:val="00E80351"/>
    <w:rsid w:val="00E81844"/>
    <w:rsid w:val="00E8558F"/>
    <w:rsid w:val="00E91677"/>
    <w:rsid w:val="00E92171"/>
    <w:rsid w:val="00E9321E"/>
    <w:rsid w:val="00E93963"/>
    <w:rsid w:val="00E979FE"/>
    <w:rsid w:val="00E97BAC"/>
    <w:rsid w:val="00E97DC0"/>
    <w:rsid w:val="00EA01A8"/>
    <w:rsid w:val="00EA0609"/>
    <w:rsid w:val="00EA0C6F"/>
    <w:rsid w:val="00EA350E"/>
    <w:rsid w:val="00EA45B0"/>
    <w:rsid w:val="00EA5BF1"/>
    <w:rsid w:val="00EA6544"/>
    <w:rsid w:val="00EA798B"/>
    <w:rsid w:val="00EB03BB"/>
    <w:rsid w:val="00EB36C8"/>
    <w:rsid w:val="00EB3798"/>
    <w:rsid w:val="00EC0709"/>
    <w:rsid w:val="00EC0807"/>
    <w:rsid w:val="00EC1583"/>
    <w:rsid w:val="00EC4686"/>
    <w:rsid w:val="00ED3656"/>
    <w:rsid w:val="00ED5ACA"/>
    <w:rsid w:val="00ED5C69"/>
    <w:rsid w:val="00ED6118"/>
    <w:rsid w:val="00ED70AC"/>
    <w:rsid w:val="00ED7177"/>
    <w:rsid w:val="00ED784F"/>
    <w:rsid w:val="00EE0BA0"/>
    <w:rsid w:val="00EE195C"/>
    <w:rsid w:val="00EE5641"/>
    <w:rsid w:val="00EE5DA7"/>
    <w:rsid w:val="00EE7987"/>
    <w:rsid w:val="00EF22CD"/>
    <w:rsid w:val="00EF2CF1"/>
    <w:rsid w:val="00EF3BC5"/>
    <w:rsid w:val="00EF74D0"/>
    <w:rsid w:val="00EF7602"/>
    <w:rsid w:val="00F0054D"/>
    <w:rsid w:val="00F00BB2"/>
    <w:rsid w:val="00F03CE6"/>
    <w:rsid w:val="00F04774"/>
    <w:rsid w:val="00F06BE5"/>
    <w:rsid w:val="00F073BB"/>
    <w:rsid w:val="00F106AC"/>
    <w:rsid w:val="00F112A7"/>
    <w:rsid w:val="00F11321"/>
    <w:rsid w:val="00F15519"/>
    <w:rsid w:val="00F15EC8"/>
    <w:rsid w:val="00F1608B"/>
    <w:rsid w:val="00F17080"/>
    <w:rsid w:val="00F2023F"/>
    <w:rsid w:val="00F20DAF"/>
    <w:rsid w:val="00F24393"/>
    <w:rsid w:val="00F25781"/>
    <w:rsid w:val="00F25E49"/>
    <w:rsid w:val="00F275E6"/>
    <w:rsid w:val="00F30A0A"/>
    <w:rsid w:val="00F30AD6"/>
    <w:rsid w:val="00F30EE4"/>
    <w:rsid w:val="00F32B31"/>
    <w:rsid w:val="00F334BD"/>
    <w:rsid w:val="00F33673"/>
    <w:rsid w:val="00F338CE"/>
    <w:rsid w:val="00F342E2"/>
    <w:rsid w:val="00F34BFF"/>
    <w:rsid w:val="00F365DD"/>
    <w:rsid w:val="00F37094"/>
    <w:rsid w:val="00F374F6"/>
    <w:rsid w:val="00F40202"/>
    <w:rsid w:val="00F40882"/>
    <w:rsid w:val="00F41B3C"/>
    <w:rsid w:val="00F43C82"/>
    <w:rsid w:val="00F44963"/>
    <w:rsid w:val="00F45E36"/>
    <w:rsid w:val="00F5293C"/>
    <w:rsid w:val="00F53A05"/>
    <w:rsid w:val="00F54CF6"/>
    <w:rsid w:val="00F54DF7"/>
    <w:rsid w:val="00F570CB"/>
    <w:rsid w:val="00F57733"/>
    <w:rsid w:val="00F57CD2"/>
    <w:rsid w:val="00F600F1"/>
    <w:rsid w:val="00F61132"/>
    <w:rsid w:val="00F646BF"/>
    <w:rsid w:val="00F65198"/>
    <w:rsid w:val="00F658DF"/>
    <w:rsid w:val="00F6592B"/>
    <w:rsid w:val="00F67E7C"/>
    <w:rsid w:val="00F74214"/>
    <w:rsid w:val="00F74BEA"/>
    <w:rsid w:val="00F75951"/>
    <w:rsid w:val="00F772CD"/>
    <w:rsid w:val="00F77C29"/>
    <w:rsid w:val="00F811B5"/>
    <w:rsid w:val="00F8340B"/>
    <w:rsid w:val="00F83CE4"/>
    <w:rsid w:val="00F85098"/>
    <w:rsid w:val="00F85ED0"/>
    <w:rsid w:val="00F870F3"/>
    <w:rsid w:val="00F87674"/>
    <w:rsid w:val="00F87692"/>
    <w:rsid w:val="00F87846"/>
    <w:rsid w:val="00F90046"/>
    <w:rsid w:val="00F92027"/>
    <w:rsid w:val="00F92440"/>
    <w:rsid w:val="00F93641"/>
    <w:rsid w:val="00F97AF5"/>
    <w:rsid w:val="00FA082B"/>
    <w:rsid w:val="00FA0A7C"/>
    <w:rsid w:val="00FA234A"/>
    <w:rsid w:val="00FA37FE"/>
    <w:rsid w:val="00FA5531"/>
    <w:rsid w:val="00FA6725"/>
    <w:rsid w:val="00FA6AAF"/>
    <w:rsid w:val="00FB0F1B"/>
    <w:rsid w:val="00FB342D"/>
    <w:rsid w:val="00FB365F"/>
    <w:rsid w:val="00FB584F"/>
    <w:rsid w:val="00FB58B4"/>
    <w:rsid w:val="00FB7336"/>
    <w:rsid w:val="00FC1717"/>
    <w:rsid w:val="00FC278F"/>
    <w:rsid w:val="00FC43BF"/>
    <w:rsid w:val="00FC53A9"/>
    <w:rsid w:val="00FC5A10"/>
    <w:rsid w:val="00FC7E3D"/>
    <w:rsid w:val="00FD1090"/>
    <w:rsid w:val="00FD1161"/>
    <w:rsid w:val="00FD121C"/>
    <w:rsid w:val="00FD1755"/>
    <w:rsid w:val="00FD5244"/>
    <w:rsid w:val="00FD706C"/>
    <w:rsid w:val="00FD7E19"/>
    <w:rsid w:val="00FE296F"/>
    <w:rsid w:val="00FE4BBC"/>
    <w:rsid w:val="00FE5690"/>
    <w:rsid w:val="00FE5B3C"/>
    <w:rsid w:val="00FE70F3"/>
    <w:rsid w:val="00FF0CE2"/>
    <w:rsid w:val="00FF1F19"/>
    <w:rsid w:val="00FF692D"/>
  </w:rsids>
  <m:mathPr>
    <m:mathFont m:val="Cambria Math"/>
    <m:brkBin m:val="before"/>
    <m:brkBinSub m:val="--"/>
    <m:smallFrac/>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none [3209]" stroke="f">
      <v:fill color="none [3209]"/>
      <v:stroke on="f"/>
      <o:colormru v:ext="edit" colors="#f90,#f39,#0c9,#6f9,#06c"/>
    </o:shapedefaults>
    <o:shapelayout v:ext="edit">
      <o:idmap v:ext="edit" data="1"/>
    </o:shapelayout>
  </w:shapeDefaults>
  <w:decimalSymbol w:val="."/>
  <w:listSeparator w:val=","/>
  <w14:docId w14:val="50C310EA"/>
  <w15:docId w15:val="{73F8DC65-3BEB-4E5A-8AEE-3A980489F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rmal Text"/>
    <w:qFormat/>
    <w:rsid w:val="000E0720"/>
    <w:pPr>
      <w:spacing w:after="0" w:line="360" w:lineRule="exact"/>
      <w:jc w:val="both"/>
    </w:pPr>
    <w:rPr>
      <w:rFonts w:ascii="Open Sans Light" w:hAnsi="Open Sans Light"/>
      <w:color w:val="0D0D0D" w:themeColor="text1" w:themeTint="F2"/>
    </w:rPr>
  </w:style>
  <w:style w:type="paragraph" w:styleId="Heading1">
    <w:name w:val="heading 1"/>
    <w:basedOn w:val="Normal"/>
    <w:next w:val="Normal"/>
    <w:link w:val="Heading1Char"/>
    <w:uiPriority w:val="9"/>
    <w:qFormat/>
    <w:rsid w:val="00A0134D"/>
    <w:pPr>
      <w:keepNext/>
      <w:keepLines/>
      <w:numPr>
        <w:numId w:val="2"/>
      </w:numPr>
      <w:spacing w:before="120" w:after="120" w:line="240" w:lineRule="auto"/>
      <w:jc w:val="left"/>
      <w:outlineLvl w:val="0"/>
    </w:pPr>
    <w:rPr>
      <w:rFonts w:eastAsiaTheme="majorEastAsia" w:cstheme="majorBidi"/>
      <w:sz w:val="52"/>
      <w:szCs w:val="32"/>
    </w:rPr>
  </w:style>
  <w:style w:type="paragraph" w:styleId="Heading2">
    <w:name w:val="heading 2"/>
    <w:basedOn w:val="Normal"/>
    <w:next w:val="Normal"/>
    <w:link w:val="Heading2Char"/>
    <w:autoRedefine/>
    <w:uiPriority w:val="9"/>
    <w:unhideWhenUsed/>
    <w:qFormat/>
    <w:rsid w:val="00416199"/>
    <w:pPr>
      <w:keepNext/>
      <w:keepLines/>
      <w:numPr>
        <w:ilvl w:val="1"/>
        <w:numId w:val="2"/>
      </w:numPr>
      <w:tabs>
        <w:tab w:val="left" w:pos="180"/>
        <w:tab w:val="left" w:pos="270"/>
      </w:tabs>
      <w:spacing w:before="360" w:after="360" w:line="240" w:lineRule="auto"/>
      <w:jc w:val="left"/>
      <w:outlineLvl w:val="1"/>
    </w:pPr>
    <w:rPr>
      <w:rFonts w:eastAsiaTheme="majorEastAsia" w:cstheme="majorBidi"/>
      <w:color w:val="000000" w:themeColor="text1"/>
      <w:sz w:val="36"/>
      <w:szCs w:val="26"/>
    </w:rPr>
  </w:style>
  <w:style w:type="paragraph" w:styleId="Heading3">
    <w:name w:val="heading 3"/>
    <w:basedOn w:val="Normal"/>
    <w:next w:val="Normal"/>
    <w:link w:val="Heading3Char"/>
    <w:uiPriority w:val="9"/>
    <w:unhideWhenUsed/>
    <w:qFormat/>
    <w:rsid w:val="00CC0486"/>
    <w:pPr>
      <w:keepNext/>
      <w:keepLines/>
      <w:numPr>
        <w:ilvl w:val="2"/>
        <w:numId w:val="2"/>
      </w:numPr>
      <w:spacing w:before="360" w:after="360" w:line="240" w:lineRule="auto"/>
      <w:jc w:val="left"/>
      <w:outlineLvl w:val="2"/>
    </w:pPr>
    <w:rPr>
      <w:rFonts w:eastAsiaTheme="majorEastAsia" w:cstheme="majorBidi"/>
      <w:color w:val="000000" w:themeColor="text1"/>
      <w:sz w:val="28"/>
      <w:szCs w:val="24"/>
    </w:rPr>
  </w:style>
  <w:style w:type="paragraph" w:styleId="Heading4">
    <w:name w:val="heading 4"/>
    <w:basedOn w:val="Normal"/>
    <w:next w:val="Normal"/>
    <w:link w:val="Heading4Char"/>
    <w:uiPriority w:val="9"/>
    <w:unhideWhenUsed/>
    <w:qFormat/>
    <w:rsid w:val="00A5495A"/>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5495A"/>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5495A"/>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5495A"/>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5495A"/>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495A"/>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aliases w:val="Subtitle-1"/>
    <w:basedOn w:val="Normal"/>
    <w:next w:val="Normal"/>
    <w:link w:val="SubtitleChar"/>
    <w:uiPriority w:val="11"/>
    <w:rsid w:val="00A31D33"/>
    <w:pPr>
      <w:numPr>
        <w:numId w:val="1"/>
      </w:numPr>
      <w:spacing w:after="240"/>
    </w:pPr>
    <w:rPr>
      <w:rFonts w:eastAsiaTheme="minorEastAsia"/>
      <w:sz w:val="36"/>
    </w:rPr>
  </w:style>
  <w:style w:type="character" w:customStyle="1" w:styleId="SubtitleChar">
    <w:name w:val="Subtitle Char"/>
    <w:aliases w:val="Subtitle-1 Char"/>
    <w:basedOn w:val="DefaultParagraphFont"/>
    <w:link w:val="Subtitle"/>
    <w:uiPriority w:val="11"/>
    <w:rsid w:val="00A31D33"/>
    <w:rPr>
      <w:rFonts w:ascii="Open Sans Light" w:eastAsiaTheme="minorEastAsia" w:hAnsi="Open Sans Light"/>
      <w:color w:val="0D0D0D" w:themeColor="text1" w:themeTint="F2"/>
      <w:sz w:val="36"/>
    </w:rPr>
  </w:style>
  <w:style w:type="table" w:styleId="TableGrid">
    <w:name w:val="Table Grid"/>
    <w:basedOn w:val="TableNormal"/>
    <w:uiPriority w:val="59"/>
    <w:rsid w:val="007C77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B1FC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1FCC"/>
    <w:rPr>
      <w:rFonts w:ascii="Segoe UI" w:hAnsi="Segoe UI" w:cs="Segoe UI"/>
      <w:sz w:val="18"/>
      <w:szCs w:val="18"/>
    </w:rPr>
  </w:style>
  <w:style w:type="paragraph" w:styleId="Header">
    <w:name w:val="header"/>
    <w:basedOn w:val="Normal"/>
    <w:link w:val="HeaderChar"/>
    <w:uiPriority w:val="99"/>
    <w:unhideWhenUsed/>
    <w:rsid w:val="00F06BE5"/>
    <w:pPr>
      <w:tabs>
        <w:tab w:val="center" w:pos="4680"/>
        <w:tab w:val="right" w:pos="9360"/>
      </w:tabs>
      <w:spacing w:line="240" w:lineRule="auto"/>
    </w:pPr>
  </w:style>
  <w:style w:type="character" w:customStyle="1" w:styleId="HeaderChar">
    <w:name w:val="Header Char"/>
    <w:basedOn w:val="DefaultParagraphFont"/>
    <w:link w:val="Header"/>
    <w:uiPriority w:val="99"/>
    <w:rsid w:val="00F06BE5"/>
  </w:style>
  <w:style w:type="paragraph" w:styleId="Footer">
    <w:name w:val="footer"/>
    <w:basedOn w:val="Normal"/>
    <w:link w:val="FooterChar"/>
    <w:uiPriority w:val="99"/>
    <w:unhideWhenUsed/>
    <w:rsid w:val="00F06BE5"/>
    <w:pPr>
      <w:tabs>
        <w:tab w:val="center" w:pos="4680"/>
        <w:tab w:val="right" w:pos="9360"/>
      </w:tabs>
      <w:spacing w:line="240" w:lineRule="auto"/>
    </w:pPr>
  </w:style>
  <w:style w:type="character" w:customStyle="1" w:styleId="FooterChar">
    <w:name w:val="Footer Char"/>
    <w:basedOn w:val="DefaultParagraphFont"/>
    <w:link w:val="Footer"/>
    <w:uiPriority w:val="99"/>
    <w:rsid w:val="00F06BE5"/>
  </w:style>
  <w:style w:type="paragraph" w:styleId="Title">
    <w:name w:val="Title"/>
    <w:aliases w:val="Main Title"/>
    <w:basedOn w:val="Normal"/>
    <w:next w:val="Normal"/>
    <w:link w:val="TitleChar"/>
    <w:uiPriority w:val="10"/>
    <w:rsid w:val="00A65433"/>
    <w:pPr>
      <w:spacing w:after="240" w:line="240" w:lineRule="auto"/>
      <w:jc w:val="left"/>
    </w:pPr>
    <w:rPr>
      <w:rFonts w:eastAsiaTheme="majorEastAsia" w:cstheme="majorBidi"/>
      <w:spacing w:val="-10"/>
      <w:kern w:val="28"/>
      <w:sz w:val="52"/>
      <w:szCs w:val="56"/>
    </w:rPr>
  </w:style>
  <w:style w:type="character" w:customStyle="1" w:styleId="TitleChar">
    <w:name w:val="Title Char"/>
    <w:aliases w:val="Main Title Char"/>
    <w:basedOn w:val="DefaultParagraphFont"/>
    <w:link w:val="Title"/>
    <w:uiPriority w:val="10"/>
    <w:rsid w:val="00A65433"/>
    <w:rPr>
      <w:rFonts w:ascii="Open Sans Light" w:eastAsiaTheme="majorEastAsia" w:hAnsi="Open Sans Light" w:cstheme="majorBidi"/>
      <w:color w:val="0D0D0D" w:themeColor="text1" w:themeTint="F2"/>
      <w:spacing w:val="-10"/>
      <w:kern w:val="28"/>
      <w:sz w:val="52"/>
      <w:szCs w:val="56"/>
    </w:rPr>
  </w:style>
  <w:style w:type="paragraph" w:styleId="ListParagraph">
    <w:name w:val="List Paragraph"/>
    <w:basedOn w:val="Normal"/>
    <w:link w:val="ListParagraphChar"/>
    <w:uiPriority w:val="34"/>
    <w:qFormat/>
    <w:rsid w:val="001A57FF"/>
    <w:pPr>
      <w:ind w:left="720"/>
      <w:contextualSpacing/>
    </w:pPr>
  </w:style>
  <w:style w:type="paragraph" w:styleId="NormalWeb">
    <w:name w:val="Normal (Web)"/>
    <w:basedOn w:val="Normal"/>
    <w:uiPriority w:val="99"/>
    <w:unhideWhenUsed/>
    <w:rsid w:val="00755897"/>
    <w:pPr>
      <w:spacing w:before="100" w:beforeAutospacing="1" w:after="100" w:afterAutospacing="1" w:line="240" w:lineRule="auto"/>
      <w:jc w:val="left"/>
    </w:pPr>
    <w:rPr>
      <w:rFonts w:ascii="Times New Roman" w:eastAsiaTheme="minorEastAsia" w:hAnsi="Times New Roman" w:cs="Times New Roman"/>
      <w:color w:val="auto"/>
      <w:sz w:val="24"/>
      <w:szCs w:val="24"/>
    </w:rPr>
  </w:style>
  <w:style w:type="paragraph" w:styleId="NoSpacing">
    <w:name w:val="No Spacing"/>
    <w:uiPriority w:val="1"/>
    <w:qFormat/>
    <w:rsid w:val="00AD5278"/>
    <w:pPr>
      <w:spacing w:after="0" w:line="240" w:lineRule="auto"/>
      <w:jc w:val="both"/>
    </w:pPr>
    <w:rPr>
      <w:rFonts w:ascii="Open Sans Light" w:hAnsi="Open Sans Light"/>
      <w:color w:val="0D0D0D" w:themeColor="text1" w:themeTint="F2"/>
    </w:rPr>
  </w:style>
  <w:style w:type="paragraph" w:customStyle="1" w:styleId="Default">
    <w:name w:val="Default"/>
    <w:rsid w:val="00887065"/>
    <w:pPr>
      <w:autoSpaceDE w:val="0"/>
      <w:autoSpaceDN w:val="0"/>
      <w:adjustRightInd w:val="0"/>
      <w:spacing w:after="0" w:line="240" w:lineRule="auto"/>
    </w:pPr>
    <w:rPr>
      <w:rFonts w:ascii="Palatino Linotype" w:hAnsi="Palatino Linotype" w:cs="Palatino Linotype"/>
      <w:color w:val="000000"/>
      <w:sz w:val="24"/>
      <w:szCs w:val="24"/>
      <w:lang w:val="en-IN"/>
    </w:rPr>
  </w:style>
  <w:style w:type="character" w:customStyle="1" w:styleId="Heading1Char">
    <w:name w:val="Heading 1 Char"/>
    <w:basedOn w:val="DefaultParagraphFont"/>
    <w:link w:val="Heading1"/>
    <w:uiPriority w:val="9"/>
    <w:rsid w:val="00A0134D"/>
    <w:rPr>
      <w:rFonts w:ascii="Open Sans Light" w:eastAsiaTheme="majorEastAsia" w:hAnsi="Open Sans Light" w:cstheme="majorBidi"/>
      <w:color w:val="0D0D0D" w:themeColor="text1" w:themeTint="F2"/>
      <w:sz w:val="52"/>
      <w:szCs w:val="32"/>
    </w:rPr>
  </w:style>
  <w:style w:type="character" w:customStyle="1" w:styleId="Heading2Char">
    <w:name w:val="Heading 2 Char"/>
    <w:basedOn w:val="DefaultParagraphFont"/>
    <w:link w:val="Heading2"/>
    <w:uiPriority w:val="9"/>
    <w:rsid w:val="00416199"/>
    <w:rPr>
      <w:rFonts w:ascii="Open Sans Light" w:eastAsiaTheme="majorEastAsia" w:hAnsi="Open Sans Light" w:cstheme="majorBidi"/>
      <w:color w:val="000000" w:themeColor="text1"/>
      <w:sz w:val="36"/>
      <w:szCs w:val="26"/>
    </w:rPr>
  </w:style>
  <w:style w:type="character" w:customStyle="1" w:styleId="Heading3Char">
    <w:name w:val="Heading 3 Char"/>
    <w:basedOn w:val="DefaultParagraphFont"/>
    <w:link w:val="Heading3"/>
    <w:uiPriority w:val="9"/>
    <w:rsid w:val="00CC0486"/>
    <w:rPr>
      <w:rFonts w:ascii="Open Sans Light" w:eastAsiaTheme="majorEastAsia" w:hAnsi="Open Sans Light" w:cstheme="majorBidi"/>
      <w:color w:val="000000" w:themeColor="text1"/>
      <w:sz w:val="28"/>
      <w:szCs w:val="24"/>
    </w:rPr>
  </w:style>
  <w:style w:type="character" w:customStyle="1" w:styleId="Heading4Char">
    <w:name w:val="Heading 4 Char"/>
    <w:basedOn w:val="DefaultParagraphFont"/>
    <w:link w:val="Heading4"/>
    <w:uiPriority w:val="9"/>
    <w:rsid w:val="00A5495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A549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549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549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549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5495A"/>
    <w:rPr>
      <w:rFonts w:asciiTheme="majorHAnsi" w:eastAsiaTheme="majorEastAsia" w:hAnsiTheme="majorHAnsi" w:cstheme="majorBidi"/>
      <w:i/>
      <w:iCs/>
      <w:color w:val="272727" w:themeColor="text1" w:themeTint="D8"/>
      <w:sz w:val="21"/>
      <w:szCs w:val="21"/>
    </w:rPr>
  </w:style>
  <w:style w:type="paragraph" w:customStyle="1" w:styleId="TableContents">
    <w:name w:val="Table Contents"/>
    <w:basedOn w:val="BodyText"/>
    <w:rsid w:val="00B62E7C"/>
    <w:pPr>
      <w:suppressAutoHyphens/>
      <w:spacing w:after="0" w:line="360" w:lineRule="auto"/>
    </w:pPr>
    <w:rPr>
      <w:rFonts w:ascii="Tahoma" w:eastAsia="Times New Roman" w:hAnsi="Tahoma" w:cs="Times New Roman"/>
      <w:b/>
      <w:color w:val="auto"/>
      <w:sz w:val="20"/>
      <w:szCs w:val="20"/>
    </w:rPr>
  </w:style>
  <w:style w:type="paragraph" w:styleId="BodyText">
    <w:name w:val="Body Text"/>
    <w:basedOn w:val="Normal"/>
    <w:link w:val="BodyTextChar"/>
    <w:uiPriority w:val="99"/>
    <w:semiHidden/>
    <w:unhideWhenUsed/>
    <w:rsid w:val="00B62E7C"/>
    <w:pPr>
      <w:spacing w:after="120"/>
    </w:pPr>
  </w:style>
  <w:style w:type="character" w:customStyle="1" w:styleId="BodyTextChar">
    <w:name w:val="Body Text Char"/>
    <w:basedOn w:val="DefaultParagraphFont"/>
    <w:link w:val="BodyText"/>
    <w:uiPriority w:val="99"/>
    <w:semiHidden/>
    <w:rsid w:val="00B62E7C"/>
    <w:rPr>
      <w:rFonts w:ascii="Open Sans Light" w:hAnsi="Open Sans Light"/>
      <w:color w:val="0D0D0D" w:themeColor="text1" w:themeTint="F2"/>
    </w:rPr>
  </w:style>
  <w:style w:type="paragraph" w:styleId="TOCHeading">
    <w:name w:val="TOC Heading"/>
    <w:basedOn w:val="Heading1"/>
    <w:next w:val="Normal"/>
    <w:uiPriority w:val="39"/>
    <w:unhideWhenUsed/>
    <w:qFormat/>
    <w:rsid w:val="005A59F6"/>
    <w:pPr>
      <w:numPr>
        <w:numId w:val="0"/>
      </w:num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A59F6"/>
    <w:pPr>
      <w:spacing w:after="100"/>
    </w:pPr>
  </w:style>
  <w:style w:type="paragraph" w:styleId="TOC2">
    <w:name w:val="toc 2"/>
    <w:basedOn w:val="Normal"/>
    <w:next w:val="Normal"/>
    <w:autoRedefine/>
    <w:uiPriority w:val="39"/>
    <w:unhideWhenUsed/>
    <w:rsid w:val="005A59F6"/>
    <w:pPr>
      <w:spacing w:after="100"/>
      <w:ind w:left="220"/>
    </w:pPr>
  </w:style>
  <w:style w:type="paragraph" w:styleId="TOC3">
    <w:name w:val="toc 3"/>
    <w:basedOn w:val="Normal"/>
    <w:next w:val="Normal"/>
    <w:autoRedefine/>
    <w:uiPriority w:val="39"/>
    <w:unhideWhenUsed/>
    <w:rsid w:val="005A59F6"/>
    <w:pPr>
      <w:spacing w:after="100"/>
      <w:ind w:left="440"/>
    </w:pPr>
  </w:style>
  <w:style w:type="character" w:styleId="Hyperlink">
    <w:name w:val="Hyperlink"/>
    <w:basedOn w:val="DefaultParagraphFont"/>
    <w:uiPriority w:val="99"/>
    <w:unhideWhenUsed/>
    <w:rsid w:val="005A59F6"/>
    <w:rPr>
      <w:color w:val="0563C1" w:themeColor="hyperlink"/>
      <w:u w:val="single"/>
    </w:rPr>
  </w:style>
  <w:style w:type="character" w:customStyle="1" w:styleId="apple-converted-space">
    <w:name w:val="apple-converted-space"/>
    <w:basedOn w:val="DefaultParagraphFont"/>
    <w:rsid w:val="00146AD1"/>
  </w:style>
  <w:style w:type="character" w:customStyle="1" w:styleId="ListParagraphChar">
    <w:name w:val="List Paragraph Char"/>
    <w:link w:val="ListParagraph"/>
    <w:uiPriority w:val="34"/>
    <w:rsid w:val="0044126B"/>
    <w:rPr>
      <w:rFonts w:ascii="Open Sans Light" w:hAnsi="Open Sans Light"/>
      <w:color w:val="0D0D0D" w:themeColor="text1" w:themeTint="F2"/>
    </w:rPr>
  </w:style>
  <w:style w:type="paragraph" w:styleId="Caption">
    <w:name w:val="caption"/>
    <w:basedOn w:val="Normal"/>
    <w:next w:val="Normal"/>
    <w:uiPriority w:val="35"/>
    <w:unhideWhenUsed/>
    <w:qFormat/>
    <w:rsid w:val="00E568B5"/>
    <w:pPr>
      <w:spacing w:after="200" w:line="240" w:lineRule="auto"/>
    </w:pPr>
    <w:rPr>
      <w:i/>
      <w:iCs/>
      <w:color w:val="44546A" w:themeColor="text2"/>
      <w:sz w:val="18"/>
      <w:szCs w:val="18"/>
    </w:rPr>
  </w:style>
  <w:style w:type="paragraph" w:customStyle="1" w:styleId="Style1">
    <w:name w:val="Style1"/>
    <w:basedOn w:val="Normal"/>
    <w:link w:val="Style1Char"/>
    <w:qFormat/>
    <w:rsid w:val="0032244D"/>
    <w:pPr>
      <w:tabs>
        <w:tab w:val="left" w:pos="1620"/>
      </w:tabs>
    </w:pPr>
  </w:style>
  <w:style w:type="character" w:customStyle="1" w:styleId="Style1Char">
    <w:name w:val="Style1 Char"/>
    <w:basedOn w:val="DefaultParagraphFont"/>
    <w:link w:val="Style1"/>
    <w:rsid w:val="0032244D"/>
    <w:rPr>
      <w:rFonts w:ascii="Open Sans Light" w:hAnsi="Open Sans Light"/>
      <w:color w:val="0D0D0D" w:themeColor="text1" w:themeTint="F2"/>
    </w:rPr>
  </w:style>
  <w:style w:type="table" w:styleId="GridTable2-Accent1">
    <w:name w:val="Grid Table 2 Accent 1"/>
    <w:basedOn w:val="TableNormal"/>
    <w:uiPriority w:val="47"/>
    <w:rsid w:val="00457054"/>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45705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3-Accent1">
    <w:name w:val="List Table 3 Accent 1"/>
    <w:basedOn w:val="TableNormal"/>
    <w:uiPriority w:val="48"/>
    <w:rsid w:val="00457054"/>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character" w:customStyle="1" w:styleId="xbe">
    <w:name w:val="_xbe"/>
    <w:basedOn w:val="DefaultParagraphFont"/>
    <w:rsid w:val="00B13773"/>
  </w:style>
  <w:style w:type="paragraph" w:customStyle="1" w:styleId="GanttheadHeading2Numbered">
    <w:name w:val="Gantthead Heading 2 Numbered"/>
    <w:basedOn w:val="Normal"/>
    <w:rsid w:val="00416199"/>
    <w:pPr>
      <w:numPr>
        <w:numId w:val="13"/>
      </w:numPr>
      <w:spacing w:after="240" w:line="240" w:lineRule="auto"/>
      <w:jc w:val="left"/>
    </w:pPr>
    <w:rPr>
      <w:rFonts w:ascii="Arial" w:eastAsia="Times New Roman" w:hAnsi="Arial" w:cs="Times New Roman"/>
      <w:color w:val="auto"/>
      <w:szCs w:val="20"/>
    </w:rPr>
  </w:style>
  <w:style w:type="table" w:styleId="TableGridLight">
    <w:name w:val="Grid Table Light"/>
    <w:basedOn w:val="TableNormal"/>
    <w:uiPriority w:val="40"/>
    <w:rsid w:val="005B398D"/>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5B398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1">
    <w:name w:val="Grid Table 5 Dark Accent 1"/>
    <w:basedOn w:val="TableNormal"/>
    <w:uiPriority w:val="50"/>
    <w:rsid w:val="00FE4BBC"/>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3F0B9E"/>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TOC4">
    <w:name w:val="toc 4"/>
    <w:basedOn w:val="Normal"/>
    <w:next w:val="Normal"/>
    <w:autoRedefine/>
    <w:uiPriority w:val="39"/>
    <w:unhideWhenUsed/>
    <w:rsid w:val="009069A9"/>
    <w:pPr>
      <w:spacing w:after="100" w:line="259" w:lineRule="auto"/>
      <w:ind w:left="660"/>
      <w:jc w:val="left"/>
    </w:pPr>
    <w:rPr>
      <w:rFonts w:asciiTheme="minorHAnsi" w:eastAsiaTheme="minorEastAsia" w:hAnsiTheme="minorHAnsi"/>
      <w:color w:val="auto"/>
    </w:rPr>
  </w:style>
  <w:style w:type="paragraph" w:styleId="TOC5">
    <w:name w:val="toc 5"/>
    <w:basedOn w:val="Normal"/>
    <w:next w:val="Normal"/>
    <w:autoRedefine/>
    <w:uiPriority w:val="39"/>
    <w:unhideWhenUsed/>
    <w:rsid w:val="009069A9"/>
    <w:pPr>
      <w:spacing w:after="100" w:line="259" w:lineRule="auto"/>
      <w:ind w:left="880"/>
      <w:jc w:val="left"/>
    </w:pPr>
    <w:rPr>
      <w:rFonts w:asciiTheme="minorHAnsi" w:eastAsiaTheme="minorEastAsia" w:hAnsiTheme="minorHAnsi"/>
      <w:color w:val="auto"/>
    </w:rPr>
  </w:style>
  <w:style w:type="paragraph" w:styleId="TOC6">
    <w:name w:val="toc 6"/>
    <w:basedOn w:val="Normal"/>
    <w:next w:val="Normal"/>
    <w:autoRedefine/>
    <w:uiPriority w:val="39"/>
    <w:unhideWhenUsed/>
    <w:rsid w:val="009069A9"/>
    <w:pPr>
      <w:spacing w:after="100" w:line="259" w:lineRule="auto"/>
      <w:ind w:left="1100"/>
      <w:jc w:val="left"/>
    </w:pPr>
    <w:rPr>
      <w:rFonts w:asciiTheme="minorHAnsi" w:eastAsiaTheme="minorEastAsia" w:hAnsiTheme="minorHAnsi"/>
      <w:color w:val="auto"/>
    </w:rPr>
  </w:style>
  <w:style w:type="paragraph" w:styleId="TOC7">
    <w:name w:val="toc 7"/>
    <w:basedOn w:val="Normal"/>
    <w:next w:val="Normal"/>
    <w:autoRedefine/>
    <w:uiPriority w:val="39"/>
    <w:unhideWhenUsed/>
    <w:rsid w:val="009069A9"/>
    <w:pPr>
      <w:spacing w:after="100" w:line="259" w:lineRule="auto"/>
      <w:ind w:left="1320"/>
      <w:jc w:val="left"/>
    </w:pPr>
    <w:rPr>
      <w:rFonts w:asciiTheme="minorHAnsi" w:eastAsiaTheme="minorEastAsia" w:hAnsiTheme="minorHAnsi"/>
      <w:color w:val="auto"/>
    </w:rPr>
  </w:style>
  <w:style w:type="paragraph" w:styleId="TOC8">
    <w:name w:val="toc 8"/>
    <w:basedOn w:val="Normal"/>
    <w:next w:val="Normal"/>
    <w:autoRedefine/>
    <w:uiPriority w:val="39"/>
    <w:unhideWhenUsed/>
    <w:rsid w:val="009069A9"/>
    <w:pPr>
      <w:spacing w:after="100" w:line="259" w:lineRule="auto"/>
      <w:ind w:left="1540"/>
      <w:jc w:val="left"/>
    </w:pPr>
    <w:rPr>
      <w:rFonts w:asciiTheme="minorHAnsi" w:eastAsiaTheme="minorEastAsia" w:hAnsiTheme="minorHAnsi"/>
      <w:color w:val="auto"/>
    </w:rPr>
  </w:style>
  <w:style w:type="paragraph" w:styleId="TOC9">
    <w:name w:val="toc 9"/>
    <w:basedOn w:val="Normal"/>
    <w:next w:val="Normal"/>
    <w:autoRedefine/>
    <w:uiPriority w:val="39"/>
    <w:unhideWhenUsed/>
    <w:rsid w:val="009069A9"/>
    <w:pPr>
      <w:spacing w:after="100" w:line="259" w:lineRule="auto"/>
      <w:ind w:left="1760"/>
      <w:jc w:val="left"/>
    </w:pPr>
    <w:rPr>
      <w:rFonts w:asciiTheme="minorHAnsi" w:eastAsiaTheme="minorEastAsia" w:hAnsiTheme="minorHAnsi"/>
      <w:color w:val="auto"/>
    </w:rPr>
  </w:style>
  <w:style w:type="character" w:styleId="CommentReference">
    <w:name w:val="annotation reference"/>
    <w:basedOn w:val="DefaultParagraphFont"/>
    <w:uiPriority w:val="99"/>
    <w:semiHidden/>
    <w:unhideWhenUsed/>
    <w:rsid w:val="00037A70"/>
    <w:rPr>
      <w:sz w:val="16"/>
      <w:szCs w:val="16"/>
    </w:rPr>
  </w:style>
  <w:style w:type="paragraph" w:styleId="CommentText">
    <w:name w:val="annotation text"/>
    <w:basedOn w:val="Normal"/>
    <w:link w:val="CommentTextChar"/>
    <w:uiPriority w:val="99"/>
    <w:semiHidden/>
    <w:unhideWhenUsed/>
    <w:rsid w:val="00037A70"/>
    <w:pPr>
      <w:spacing w:line="240" w:lineRule="auto"/>
    </w:pPr>
    <w:rPr>
      <w:sz w:val="20"/>
      <w:szCs w:val="20"/>
    </w:rPr>
  </w:style>
  <w:style w:type="character" w:customStyle="1" w:styleId="CommentTextChar">
    <w:name w:val="Comment Text Char"/>
    <w:basedOn w:val="DefaultParagraphFont"/>
    <w:link w:val="CommentText"/>
    <w:uiPriority w:val="99"/>
    <w:semiHidden/>
    <w:rsid w:val="00037A70"/>
    <w:rPr>
      <w:rFonts w:ascii="Open Sans Light" w:hAnsi="Open Sans Light"/>
      <w:color w:val="0D0D0D" w:themeColor="text1" w:themeTint="F2"/>
      <w:sz w:val="20"/>
      <w:szCs w:val="20"/>
    </w:rPr>
  </w:style>
  <w:style w:type="paragraph" w:styleId="CommentSubject">
    <w:name w:val="annotation subject"/>
    <w:basedOn w:val="CommentText"/>
    <w:next w:val="CommentText"/>
    <w:link w:val="CommentSubjectChar"/>
    <w:uiPriority w:val="99"/>
    <w:semiHidden/>
    <w:unhideWhenUsed/>
    <w:rsid w:val="00037A70"/>
    <w:rPr>
      <w:b/>
      <w:bCs/>
    </w:rPr>
  </w:style>
  <w:style w:type="character" w:customStyle="1" w:styleId="CommentSubjectChar">
    <w:name w:val="Comment Subject Char"/>
    <w:basedOn w:val="CommentTextChar"/>
    <w:link w:val="CommentSubject"/>
    <w:uiPriority w:val="99"/>
    <w:semiHidden/>
    <w:rsid w:val="00037A70"/>
    <w:rPr>
      <w:rFonts w:ascii="Open Sans Light" w:hAnsi="Open Sans Light"/>
      <w:b/>
      <w:bCs/>
      <w:color w:val="0D0D0D" w:themeColor="text1" w:themeTint="F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861013">
      <w:bodyDiv w:val="1"/>
      <w:marLeft w:val="0"/>
      <w:marRight w:val="0"/>
      <w:marTop w:val="0"/>
      <w:marBottom w:val="0"/>
      <w:divBdr>
        <w:top w:val="none" w:sz="0" w:space="0" w:color="auto"/>
        <w:left w:val="none" w:sz="0" w:space="0" w:color="auto"/>
        <w:bottom w:val="none" w:sz="0" w:space="0" w:color="auto"/>
        <w:right w:val="none" w:sz="0" w:space="0" w:color="auto"/>
      </w:divBdr>
    </w:div>
    <w:div w:id="29695049">
      <w:bodyDiv w:val="1"/>
      <w:marLeft w:val="0"/>
      <w:marRight w:val="0"/>
      <w:marTop w:val="0"/>
      <w:marBottom w:val="0"/>
      <w:divBdr>
        <w:top w:val="none" w:sz="0" w:space="0" w:color="auto"/>
        <w:left w:val="none" w:sz="0" w:space="0" w:color="auto"/>
        <w:bottom w:val="none" w:sz="0" w:space="0" w:color="auto"/>
        <w:right w:val="none" w:sz="0" w:space="0" w:color="auto"/>
      </w:divBdr>
    </w:div>
    <w:div w:id="67776518">
      <w:bodyDiv w:val="1"/>
      <w:marLeft w:val="0"/>
      <w:marRight w:val="0"/>
      <w:marTop w:val="0"/>
      <w:marBottom w:val="0"/>
      <w:divBdr>
        <w:top w:val="none" w:sz="0" w:space="0" w:color="auto"/>
        <w:left w:val="none" w:sz="0" w:space="0" w:color="auto"/>
        <w:bottom w:val="none" w:sz="0" w:space="0" w:color="auto"/>
        <w:right w:val="none" w:sz="0" w:space="0" w:color="auto"/>
      </w:divBdr>
    </w:div>
    <w:div w:id="73673394">
      <w:bodyDiv w:val="1"/>
      <w:marLeft w:val="0"/>
      <w:marRight w:val="0"/>
      <w:marTop w:val="0"/>
      <w:marBottom w:val="0"/>
      <w:divBdr>
        <w:top w:val="none" w:sz="0" w:space="0" w:color="auto"/>
        <w:left w:val="none" w:sz="0" w:space="0" w:color="auto"/>
        <w:bottom w:val="none" w:sz="0" w:space="0" w:color="auto"/>
        <w:right w:val="none" w:sz="0" w:space="0" w:color="auto"/>
      </w:divBdr>
    </w:div>
    <w:div w:id="88745966">
      <w:bodyDiv w:val="1"/>
      <w:marLeft w:val="0"/>
      <w:marRight w:val="0"/>
      <w:marTop w:val="0"/>
      <w:marBottom w:val="0"/>
      <w:divBdr>
        <w:top w:val="none" w:sz="0" w:space="0" w:color="auto"/>
        <w:left w:val="none" w:sz="0" w:space="0" w:color="auto"/>
        <w:bottom w:val="none" w:sz="0" w:space="0" w:color="auto"/>
        <w:right w:val="none" w:sz="0" w:space="0" w:color="auto"/>
      </w:divBdr>
    </w:div>
    <w:div w:id="94832923">
      <w:bodyDiv w:val="1"/>
      <w:marLeft w:val="0"/>
      <w:marRight w:val="0"/>
      <w:marTop w:val="0"/>
      <w:marBottom w:val="0"/>
      <w:divBdr>
        <w:top w:val="none" w:sz="0" w:space="0" w:color="auto"/>
        <w:left w:val="none" w:sz="0" w:space="0" w:color="auto"/>
        <w:bottom w:val="none" w:sz="0" w:space="0" w:color="auto"/>
        <w:right w:val="none" w:sz="0" w:space="0" w:color="auto"/>
      </w:divBdr>
    </w:div>
    <w:div w:id="111750524">
      <w:bodyDiv w:val="1"/>
      <w:marLeft w:val="0"/>
      <w:marRight w:val="0"/>
      <w:marTop w:val="0"/>
      <w:marBottom w:val="0"/>
      <w:divBdr>
        <w:top w:val="none" w:sz="0" w:space="0" w:color="auto"/>
        <w:left w:val="none" w:sz="0" w:space="0" w:color="auto"/>
        <w:bottom w:val="none" w:sz="0" w:space="0" w:color="auto"/>
        <w:right w:val="none" w:sz="0" w:space="0" w:color="auto"/>
      </w:divBdr>
    </w:div>
    <w:div w:id="126359144">
      <w:bodyDiv w:val="1"/>
      <w:marLeft w:val="0"/>
      <w:marRight w:val="0"/>
      <w:marTop w:val="0"/>
      <w:marBottom w:val="0"/>
      <w:divBdr>
        <w:top w:val="none" w:sz="0" w:space="0" w:color="auto"/>
        <w:left w:val="none" w:sz="0" w:space="0" w:color="auto"/>
        <w:bottom w:val="none" w:sz="0" w:space="0" w:color="auto"/>
        <w:right w:val="none" w:sz="0" w:space="0" w:color="auto"/>
      </w:divBdr>
      <w:divsChild>
        <w:div w:id="1122529997">
          <w:marLeft w:val="274"/>
          <w:marRight w:val="0"/>
          <w:marTop w:val="0"/>
          <w:marBottom w:val="0"/>
          <w:divBdr>
            <w:top w:val="none" w:sz="0" w:space="0" w:color="auto"/>
            <w:left w:val="none" w:sz="0" w:space="0" w:color="auto"/>
            <w:bottom w:val="none" w:sz="0" w:space="0" w:color="auto"/>
            <w:right w:val="none" w:sz="0" w:space="0" w:color="auto"/>
          </w:divBdr>
        </w:div>
        <w:div w:id="385373112">
          <w:marLeft w:val="274"/>
          <w:marRight w:val="0"/>
          <w:marTop w:val="0"/>
          <w:marBottom w:val="0"/>
          <w:divBdr>
            <w:top w:val="none" w:sz="0" w:space="0" w:color="auto"/>
            <w:left w:val="none" w:sz="0" w:space="0" w:color="auto"/>
            <w:bottom w:val="none" w:sz="0" w:space="0" w:color="auto"/>
            <w:right w:val="none" w:sz="0" w:space="0" w:color="auto"/>
          </w:divBdr>
        </w:div>
        <w:div w:id="1267154206">
          <w:marLeft w:val="274"/>
          <w:marRight w:val="0"/>
          <w:marTop w:val="0"/>
          <w:marBottom w:val="0"/>
          <w:divBdr>
            <w:top w:val="none" w:sz="0" w:space="0" w:color="auto"/>
            <w:left w:val="none" w:sz="0" w:space="0" w:color="auto"/>
            <w:bottom w:val="none" w:sz="0" w:space="0" w:color="auto"/>
            <w:right w:val="none" w:sz="0" w:space="0" w:color="auto"/>
          </w:divBdr>
        </w:div>
        <w:div w:id="747462407">
          <w:marLeft w:val="274"/>
          <w:marRight w:val="0"/>
          <w:marTop w:val="0"/>
          <w:marBottom w:val="0"/>
          <w:divBdr>
            <w:top w:val="none" w:sz="0" w:space="0" w:color="auto"/>
            <w:left w:val="none" w:sz="0" w:space="0" w:color="auto"/>
            <w:bottom w:val="none" w:sz="0" w:space="0" w:color="auto"/>
            <w:right w:val="none" w:sz="0" w:space="0" w:color="auto"/>
          </w:divBdr>
        </w:div>
        <w:div w:id="1094941727">
          <w:marLeft w:val="274"/>
          <w:marRight w:val="0"/>
          <w:marTop w:val="0"/>
          <w:marBottom w:val="0"/>
          <w:divBdr>
            <w:top w:val="none" w:sz="0" w:space="0" w:color="auto"/>
            <w:left w:val="none" w:sz="0" w:space="0" w:color="auto"/>
            <w:bottom w:val="none" w:sz="0" w:space="0" w:color="auto"/>
            <w:right w:val="none" w:sz="0" w:space="0" w:color="auto"/>
          </w:divBdr>
        </w:div>
        <w:div w:id="181283670">
          <w:marLeft w:val="274"/>
          <w:marRight w:val="0"/>
          <w:marTop w:val="0"/>
          <w:marBottom w:val="0"/>
          <w:divBdr>
            <w:top w:val="none" w:sz="0" w:space="0" w:color="auto"/>
            <w:left w:val="none" w:sz="0" w:space="0" w:color="auto"/>
            <w:bottom w:val="none" w:sz="0" w:space="0" w:color="auto"/>
            <w:right w:val="none" w:sz="0" w:space="0" w:color="auto"/>
          </w:divBdr>
        </w:div>
        <w:div w:id="1182011475">
          <w:marLeft w:val="274"/>
          <w:marRight w:val="0"/>
          <w:marTop w:val="0"/>
          <w:marBottom w:val="0"/>
          <w:divBdr>
            <w:top w:val="none" w:sz="0" w:space="0" w:color="auto"/>
            <w:left w:val="none" w:sz="0" w:space="0" w:color="auto"/>
            <w:bottom w:val="none" w:sz="0" w:space="0" w:color="auto"/>
            <w:right w:val="none" w:sz="0" w:space="0" w:color="auto"/>
          </w:divBdr>
        </w:div>
        <w:div w:id="1382972230">
          <w:marLeft w:val="274"/>
          <w:marRight w:val="0"/>
          <w:marTop w:val="0"/>
          <w:marBottom w:val="0"/>
          <w:divBdr>
            <w:top w:val="none" w:sz="0" w:space="0" w:color="auto"/>
            <w:left w:val="none" w:sz="0" w:space="0" w:color="auto"/>
            <w:bottom w:val="none" w:sz="0" w:space="0" w:color="auto"/>
            <w:right w:val="none" w:sz="0" w:space="0" w:color="auto"/>
          </w:divBdr>
        </w:div>
        <w:div w:id="682977481">
          <w:marLeft w:val="274"/>
          <w:marRight w:val="0"/>
          <w:marTop w:val="0"/>
          <w:marBottom w:val="0"/>
          <w:divBdr>
            <w:top w:val="none" w:sz="0" w:space="0" w:color="auto"/>
            <w:left w:val="none" w:sz="0" w:space="0" w:color="auto"/>
            <w:bottom w:val="none" w:sz="0" w:space="0" w:color="auto"/>
            <w:right w:val="none" w:sz="0" w:space="0" w:color="auto"/>
          </w:divBdr>
        </w:div>
      </w:divsChild>
    </w:div>
    <w:div w:id="177962468">
      <w:bodyDiv w:val="1"/>
      <w:marLeft w:val="0"/>
      <w:marRight w:val="0"/>
      <w:marTop w:val="0"/>
      <w:marBottom w:val="0"/>
      <w:divBdr>
        <w:top w:val="none" w:sz="0" w:space="0" w:color="auto"/>
        <w:left w:val="none" w:sz="0" w:space="0" w:color="auto"/>
        <w:bottom w:val="none" w:sz="0" w:space="0" w:color="auto"/>
        <w:right w:val="none" w:sz="0" w:space="0" w:color="auto"/>
      </w:divBdr>
    </w:div>
    <w:div w:id="189688421">
      <w:bodyDiv w:val="1"/>
      <w:marLeft w:val="0"/>
      <w:marRight w:val="0"/>
      <w:marTop w:val="0"/>
      <w:marBottom w:val="0"/>
      <w:divBdr>
        <w:top w:val="none" w:sz="0" w:space="0" w:color="auto"/>
        <w:left w:val="none" w:sz="0" w:space="0" w:color="auto"/>
        <w:bottom w:val="none" w:sz="0" w:space="0" w:color="auto"/>
        <w:right w:val="none" w:sz="0" w:space="0" w:color="auto"/>
      </w:divBdr>
    </w:div>
    <w:div w:id="239415691">
      <w:bodyDiv w:val="1"/>
      <w:marLeft w:val="0"/>
      <w:marRight w:val="0"/>
      <w:marTop w:val="0"/>
      <w:marBottom w:val="0"/>
      <w:divBdr>
        <w:top w:val="none" w:sz="0" w:space="0" w:color="auto"/>
        <w:left w:val="none" w:sz="0" w:space="0" w:color="auto"/>
        <w:bottom w:val="none" w:sz="0" w:space="0" w:color="auto"/>
        <w:right w:val="none" w:sz="0" w:space="0" w:color="auto"/>
      </w:divBdr>
    </w:div>
    <w:div w:id="305163021">
      <w:bodyDiv w:val="1"/>
      <w:marLeft w:val="0"/>
      <w:marRight w:val="0"/>
      <w:marTop w:val="0"/>
      <w:marBottom w:val="0"/>
      <w:divBdr>
        <w:top w:val="none" w:sz="0" w:space="0" w:color="auto"/>
        <w:left w:val="none" w:sz="0" w:space="0" w:color="auto"/>
        <w:bottom w:val="none" w:sz="0" w:space="0" w:color="auto"/>
        <w:right w:val="none" w:sz="0" w:space="0" w:color="auto"/>
      </w:divBdr>
    </w:div>
    <w:div w:id="343362918">
      <w:bodyDiv w:val="1"/>
      <w:marLeft w:val="0"/>
      <w:marRight w:val="0"/>
      <w:marTop w:val="0"/>
      <w:marBottom w:val="0"/>
      <w:divBdr>
        <w:top w:val="none" w:sz="0" w:space="0" w:color="auto"/>
        <w:left w:val="none" w:sz="0" w:space="0" w:color="auto"/>
        <w:bottom w:val="none" w:sz="0" w:space="0" w:color="auto"/>
        <w:right w:val="none" w:sz="0" w:space="0" w:color="auto"/>
      </w:divBdr>
    </w:div>
    <w:div w:id="369841471">
      <w:bodyDiv w:val="1"/>
      <w:marLeft w:val="0"/>
      <w:marRight w:val="0"/>
      <w:marTop w:val="0"/>
      <w:marBottom w:val="0"/>
      <w:divBdr>
        <w:top w:val="none" w:sz="0" w:space="0" w:color="auto"/>
        <w:left w:val="none" w:sz="0" w:space="0" w:color="auto"/>
        <w:bottom w:val="none" w:sz="0" w:space="0" w:color="auto"/>
        <w:right w:val="none" w:sz="0" w:space="0" w:color="auto"/>
      </w:divBdr>
    </w:div>
    <w:div w:id="392578754">
      <w:bodyDiv w:val="1"/>
      <w:marLeft w:val="0"/>
      <w:marRight w:val="0"/>
      <w:marTop w:val="0"/>
      <w:marBottom w:val="0"/>
      <w:divBdr>
        <w:top w:val="none" w:sz="0" w:space="0" w:color="auto"/>
        <w:left w:val="none" w:sz="0" w:space="0" w:color="auto"/>
        <w:bottom w:val="none" w:sz="0" w:space="0" w:color="auto"/>
        <w:right w:val="none" w:sz="0" w:space="0" w:color="auto"/>
      </w:divBdr>
    </w:div>
    <w:div w:id="403339631">
      <w:bodyDiv w:val="1"/>
      <w:marLeft w:val="0"/>
      <w:marRight w:val="0"/>
      <w:marTop w:val="0"/>
      <w:marBottom w:val="0"/>
      <w:divBdr>
        <w:top w:val="none" w:sz="0" w:space="0" w:color="auto"/>
        <w:left w:val="none" w:sz="0" w:space="0" w:color="auto"/>
        <w:bottom w:val="none" w:sz="0" w:space="0" w:color="auto"/>
        <w:right w:val="none" w:sz="0" w:space="0" w:color="auto"/>
      </w:divBdr>
      <w:divsChild>
        <w:div w:id="1571229556">
          <w:marLeft w:val="1166"/>
          <w:marRight w:val="0"/>
          <w:marTop w:val="0"/>
          <w:marBottom w:val="0"/>
          <w:divBdr>
            <w:top w:val="none" w:sz="0" w:space="0" w:color="auto"/>
            <w:left w:val="none" w:sz="0" w:space="0" w:color="auto"/>
            <w:bottom w:val="none" w:sz="0" w:space="0" w:color="auto"/>
            <w:right w:val="none" w:sz="0" w:space="0" w:color="auto"/>
          </w:divBdr>
        </w:div>
        <w:div w:id="337079542">
          <w:marLeft w:val="1267"/>
          <w:marRight w:val="0"/>
          <w:marTop w:val="0"/>
          <w:marBottom w:val="0"/>
          <w:divBdr>
            <w:top w:val="none" w:sz="0" w:space="0" w:color="auto"/>
            <w:left w:val="none" w:sz="0" w:space="0" w:color="auto"/>
            <w:bottom w:val="none" w:sz="0" w:space="0" w:color="auto"/>
            <w:right w:val="none" w:sz="0" w:space="0" w:color="auto"/>
          </w:divBdr>
        </w:div>
        <w:div w:id="1343514219">
          <w:marLeft w:val="1267"/>
          <w:marRight w:val="0"/>
          <w:marTop w:val="0"/>
          <w:marBottom w:val="0"/>
          <w:divBdr>
            <w:top w:val="none" w:sz="0" w:space="0" w:color="auto"/>
            <w:left w:val="none" w:sz="0" w:space="0" w:color="auto"/>
            <w:bottom w:val="none" w:sz="0" w:space="0" w:color="auto"/>
            <w:right w:val="none" w:sz="0" w:space="0" w:color="auto"/>
          </w:divBdr>
        </w:div>
        <w:div w:id="2058158644">
          <w:marLeft w:val="1166"/>
          <w:marRight w:val="0"/>
          <w:marTop w:val="0"/>
          <w:marBottom w:val="0"/>
          <w:divBdr>
            <w:top w:val="none" w:sz="0" w:space="0" w:color="auto"/>
            <w:left w:val="none" w:sz="0" w:space="0" w:color="auto"/>
            <w:bottom w:val="none" w:sz="0" w:space="0" w:color="auto"/>
            <w:right w:val="none" w:sz="0" w:space="0" w:color="auto"/>
          </w:divBdr>
        </w:div>
        <w:div w:id="1342973814">
          <w:marLeft w:val="1166"/>
          <w:marRight w:val="0"/>
          <w:marTop w:val="0"/>
          <w:marBottom w:val="0"/>
          <w:divBdr>
            <w:top w:val="none" w:sz="0" w:space="0" w:color="auto"/>
            <w:left w:val="none" w:sz="0" w:space="0" w:color="auto"/>
            <w:bottom w:val="none" w:sz="0" w:space="0" w:color="auto"/>
            <w:right w:val="none" w:sz="0" w:space="0" w:color="auto"/>
          </w:divBdr>
        </w:div>
        <w:div w:id="1279871232">
          <w:marLeft w:val="1166"/>
          <w:marRight w:val="0"/>
          <w:marTop w:val="0"/>
          <w:marBottom w:val="0"/>
          <w:divBdr>
            <w:top w:val="none" w:sz="0" w:space="0" w:color="auto"/>
            <w:left w:val="none" w:sz="0" w:space="0" w:color="auto"/>
            <w:bottom w:val="none" w:sz="0" w:space="0" w:color="auto"/>
            <w:right w:val="none" w:sz="0" w:space="0" w:color="auto"/>
          </w:divBdr>
        </w:div>
        <w:div w:id="1564752370">
          <w:marLeft w:val="1267"/>
          <w:marRight w:val="0"/>
          <w:marTop w:val="0"/>
          <w:marBottom w:val="0"/>
          <w:divBdr>
            <w:top w:val="none" w:sz="0" w:space="0" w:color="auto"/>
            <w:left w:val="none" w:sz="0" w:space="0" w:color="auto"/>
            <w:bottom w:val="none" w:sz="0" w:space="0" w:color="auto"/>
            <w:right w:val="none" w:sz="0" w:space="0" w:color="auto"/>
          </w:divBdr>
        </w:div>
        <w:div w:id="1643462544">
          <w:marLeft w:val="1267"/>
          <w:marRight w:val="0"/>
          <w:marTop w:val="0"/>
          <w:marBottom w:val="0"/>
          <w:divBdr>
            <w:top w:val="none" w:sz="0" w:space="0" w:color="auto"/>
            <w:left w:val="none" w:sz="0" w:space="0" w:color="auto"/>
            <w:bottom w:val="none" w:sz="0" w:space="0" w:color="auto"/>
            <w:right w:val="none" w:sz="0" w:space="0" w:color="auto"/>
          </w:divBdr>
        </w:div>
        <w:div w:id="561209098">
          <w:marLeft w:val="1267"/>
          <w:marRight w:val="0"/>
          <w:marTop w:val="0"/>
          <w:marBottom w:val="0"/>
          <w:divBdr>
            <w:top w:val="none" w:sz="0" w:space="0" w:color="auto"/>
            <w:left w:val="none" w:sz="0" w:space="0" w:color="auto"/>
            <w:bottom w:val="none" w:sz="0" w:space="0" w:color="auto"/>
            <w:right w:val="none" w:sz="0" w:space="0" w:color="auto"/>
          </w:divBdr>
        </w:div>
      </w:divsChild>
    </w:div>
    <w:div w:id="413860101">
      <w:bodyDiv w:val="1"/>
      <w:marLeft w:val="0"/>
      <w:marRight w:val="0"/>
      <w:marTop w:val="0"/>
      <w:marBottom w:val="0"/>
      <w:divBdr>
        <w:top w:val="none" w:sz="0" w:space="0" w:color="auto"/>
        <w:left w:val="none" w:sz="0" w:space="0" w:color="auto"/>
        <w:bottom w:val="none" w:sz="0" w:space="0" w:color="auto"/>
        <w:right w:val="none" w:sz="0" w:space="0" w:color="auto"/>
      </w:divBdr>
    </w:div>
    <w:div w:id="442116448">
      <w:bodyDiv w:val="1"/>
      <w:marLeft w:val="0"/>
      <w:marRight w:val="0"/>
      <w:marTop w:val="0"/>
      <w:marBottom w:val="0"/>
      <w:divBdr>
        <w:top w:val="none" w:sz="0" w:space="0" w:color="auto"/>
        <w:left w:val="none" w:sz="0" w:space="0" w:color="auto"/>
        <w:bottom w:val="none" w:sz="0" w:space="0" w:color="auto"/>
        <w:right w:val="none" w:sz="0" w:space="0" w:color="auto"/>
      </w:divBdr>
    </w:div>
    <w:div w:id="460538831">
      <w:bodyDiv w:val="1"/>
      <w:marLeft w:val="0"/>
      <w:marRight w:val="0"/>
      <w:marTop w:val="0"/>
      <w:marBottom w:val="0"/>
      <w:divBdr>
        <w:top w:val="none" w:sz="0" w:space="0" w:color="auto"/>
        <w:left w:val="none" w:sz="0" w:space="0" w:color="auto"/>
        <w:bottom w:val="none" w:sz="0" w:space="0" w:color="auto"/>
        <w:right w:val="none" w:sz="0" w:space="0" w:color="auto"/>
      </w:divBdr>
    </w:div>
    <w:div w:id="465585307">
      <w:bodyDiv w:val="1"/>
      <w:marLeft w:val="0"/>
      <w:marRight w:val="0"/>
      <w:marTop w:val="0"/>
      <w:marBottom w:val="0"/>
      <w:divBdr>
        <w:top w:val="none" w:sz="0" w:space="0" w:color="auto"/>
        <w:left w:val="none" w:sz="0" w:space="0" w:color="auto"/>
        <w:bottom w:val="none" w:sz="0" w:space="0" w:color="auto"/>
        <w:right w:val="none" w:sz="0" w:space="0" w:color="auto"/>
      </w:divBdr>
    </w:div>
    <w:div w:id="476530022">
      <w:bodyDiv w:val="1"/>
      <w:marLeft w:val="0"/>
      <w:marRight w:val="0"/>
      <w:marTop w:val="0"/>
      <w:marBottom w:val="0"/>
      <w:divBdr>
        <w:top w:val="none" w:sz="0" w:space="0" w:color="auto"/>
        <w:left w:val="none" w:sz="0" w:space="0" w:color="auto"/>
        <w:bottom w:val="none" w:sz="0" w:space="0" w:color="auto"/>
        <w:right w:val="none" w:sz="0" w:space="0" w:color="auto"/>
      </w:divBdr>
    </w:div>
    <w:div w:id="566460388">
      <w:bodyDiv w:val="1"/>
      <w:marLeft w:val="0"/>
      <w:marRight w:val="0"/>
      <w:marTop w:val="0"/>
      <w:marBottom w:val="0"/>
      <w:divBdr>
        <w:top w:val="none" w:sz="0" w:space="0" w:color="auto"/>
        <w:left w:val="none" w:sz="0" w:space="0" w:color="auto"/>
        <w:bottom w:val="none" w:sz="0" w:space="0" w:color="auto"/>
        <w:right w:val="none" w:sz="0" w:space="0" w:color="auto"/>
      </w:divBdr>
    </w:div>
    <w:div w:id="608051375">
      <w:bodyDiv w:val="1"/>
      <w:marLeft w:val="0"/>
      <w:marRight w:val="0"/>
      <w:marTop w:val="0"/>
      <w:marBottom w:val="0"/>
      <w:divBdr>
        <w:top w:val="none" w:sz="0" w:space="0" w:color="auto"/>
        <w:left w:val="none" w:sz="0" w:space="0" w:color="auto"/>
        <w:bottom w:val="none" w:sz="0" w:space="0" w:color="auto"/>
        <w:right w:val="none" w:sz="0" w:space="0" w:color="auto"/>
      </w:divBdr>
    </w:div>
    <w:div w:id="662004904">
      <w:bodyDiv w:val="1"/>
      <w:marLeft w:val="0"/>
      <w:marRight w:val="0"/>
      <w:marTop w:val="0"/>
      <w:marBottom w:val="0"/>
      <w:divBdr>
        <w:top w:val="none" w:sz="0" w:space="0" w:color="auto"/>
        <w:left w:val="none" w:sz="0" w:space="0" w:color="auto"/>
        <w:bottom w:val="none" w:sz="0" w:space="0" w:color="auto"/>
        <w:right w:val="none" w:sz="0" w:space="0" w:color="auto"/>
      </w:divBdr>
    </w:div>
    <w:div w:id="674961285">
      <w:bodyDiv w:val="1"/>
      <w:marLeft w:val="0"/>
      <w:marRight w:val="0"/>
      <w:marTop w:val="0"/>
      <w:marBottom w:val="0"/>
      <w:divBdr>
        <w:top w:val="none" w:sz="0" w:space="0" w:color="auto"/>
        <w:left w:val="none" w:sz="0" w:space="0" w:color="auto"/>
        <w:bottom w:val="none" w:sz="0" w:space="0" w:color="auto"/>
        <w:right w:val="none" w:sz="0" w:space="0" w:color="auto"/>
      </w:divBdr>
    </w:div>
    <w:div w:id="684014694">
      <w:bodyDiv w:val="1"/>
      <w:marLeft w:val="0"/>
      <w:marRight w:val="0"/>
      <w:marTop w:val="0"/>
      <w:marBottom w:val="0"/>
      <w:divBdr>
        <w:top w:val="none" w:sz="0" w:space="0" w:color="auto"/>
        <w:left w:val="none" w:sz="0" w:space="0" w:color="auto"/>
        <w:bottom w:val="none" w:sz="0" w:space="0" w:color="auto"/>
        <w:right w:val="none" w:sz="0" w:space="0" w:color="auto"/>
      </w:divBdr>
    </w:div>
    <w:div w:id="689717873">
      <w:bodyDiv w:val="1"/>
      <w:marLeft w:val="0"/>
      <w:marRight w:val="0"/>
      <w:marTop w:val="0"/>
      <w:marBottom w:val="0"/>
      <w:divBdr>
        <w:top w:val="none" w:sz="0" w:space="0" w:color="auto"/>
        <w:left w:val="none" w:sz="0" w:space="0" w:color="auto"/>
        <w:bottom w:val="none" w:sz="0" w:space="0" w:color="auto"/>
        <w:right w:val="none" w:sz="0" w:space="0" w:color="auto"/>
      </w:divBdr>
    </w:div>
    <w:div w:id="709887809">
      <w:bodyDiv w:val="1"/>
      <w:marLeft w:val="0"/>
      <w:marRight w:val="0"/>
      <w:marTop w:val="0"/>
      <w:marBottom w:val="0"/>
      <w:divBdr>
        <w:top w:val="none" w:sz="0" w:space="0" w:color="auto"/>
        <w:left w:val="none" w:sz="0" w:space="0" w:color="auto"/>
        <w:bottom w:val="none" w:sz="0" w:space="0" w:color="auto"/>
        <w:right w:val="none" w:sz="0" w:space="0" w:color="auto"/>
      </w:divBdr>
    </w:div>
    <w:div w:id="712197197">
      <w:bodyDiv w:val="1"/>
      <w:marLeft w:val="0"/>
      <w:marRight w:val="0"/>
      <w:marTop w:val="0"/>
      <w:marBottom w:val="0"/>
      <w:divBdr>
        <w:top w:val="none" w:sz="0" w:space="0" w:color="auto"/>
        <w:left w:val="none" w:sz="0" w:space="0" w:color="auto"/>
        <w:bottom w:val="none" w:sz="0" w:space="0" w:color="auto"/>
        <w:right w:val="none" w:sz="0" w:space="0" w:color="auto"/>
      </w:divBdr>
    </w:div>
    <w:div w:id="721755029">
      <w:bodyDiv w:val="1"/>
      <w:marLeft w:val="0"/>
      <w:marRight w:val="0"/>
      <w:marTop w:val="0"/>
      <w:marBottom w:val="0"/>
      <w:divBdr>
        <w:top w:val="none" w:sz="0" w:space="0" w:color="auto"/>
        <w:left w:val="none" w:sz="0" w:space="0" w:color="auto"/>
        <w:bottom w:val="none" w:sz="0" w:space="0" w:color="auto"/>
        <w:right w:val="none" w:sz="0" w:space="0" w:color="auto"/>
      </w:divBdr>
    </w:div>
    <w:div w:id="773325276">
      <w:bodyDiv w:val="1"/>
      <w:marLeft w:val="0"/>
      <w:marRight w:val="0"/>
      <w:marTop w:val="0"/>
      <w:marBottom w:val="0"/>
      <w:divBdr>
        <w:top w:val="none" w:sz="0" w:space="0" w:color="auto"/>
        <w:left w:val="none" w:sz="0" w:space="0" w:color="auto"/>
        <w:bottom w:val="none" w:sz="0" w:space="0" w:color="auto"/>
        <w:right w:val="none" w:sz="0" w:space="0" w:color="auto"/>
      </w:divBdr>
    </w:div>
    <w:div w:id="803231862">
      <w:bodyDiv w:val="1"/>
      <w:marLeft w:val="0"/>
      <w:marRight w:val="0"/>
      <w:marTop w:val="0"/>
      <w:marBottom w:val="0"/>
      <w:divBdr>
        <w:top w:val="none" w:sz="0" w:space="0" w:color="auto"/>
        <w:left w:val="none" w:sz="0" w:space="0" w:color="auto"/>
        <w:bottom w:val="none" w:sz="0" w:space="0" w:color="auto"/>
        <w:right w:val="none" w:sz="0" w:space="0" w:color="auto"/>
      </w:divBdr>
    </w:div>
    <w:div w:id="881140570">
      <w:bodyDiv w:val="1"/>
      <w:marLeft w:val="0"/>
      <w:marRight w:val="0"/>
      <w:marTop w:val="0"/>
      <w:marBottom w:val="0"/>
      <w:divBdr>
        <w:top w:val="none" w:sz="0" w:space="0" w:color="auto"/>
        <w:left w:val="none" w:sz="0" w:space="0" w:color="auto"/>
        <w:bottom w:val="none" w:sz="0" w:space="0" w:color="auto"/>
        <w:right w:val="none" w:sz="0" w:space="0" w:color="auto"/>
      </w:divBdr>
    </w:div>
    <w:div w:id="911889544">
      <w:bodyDiv w:val="1"/>
      <w:marLeft w:val="0"/>
      <w:marRight w:val="0"/>
      <w:marTop w:val="0"/>
      <w:marBottom w:val="0"/>
      <w:divBdr>
        <w:top w:val="none" w:sz="0" w:space="0" w:color="auto"/>
        <w:left w:val="none" w:sz="0" w:space="0" w:color="auto"/>
        <w:bottom w:val="none" w:sz="0" w:space="0" w:color="auto"/>
        <w:right w:val="none" w:sz="0" w:space="0" w:color="auto"/>
      </w:divBdr>
    </w:div>
    <w:div w:id="929435169">
      <w:bodyDiv w:val="1"/>
      <w:marLeft w:val="0"/>
      <w:marRight w:val="0"/>
      <w:marTop w:val="0"/>
      <w:marBottom w:val="0"/>
      <w:divBdr>
        <w:top w:val="none" w:sz="0" w:space="0" w:color="auto"/>
        <w:left w:val="none" w:sz="0" w:space="0" w:color="auto"/>
        <w:bottom w:val="none" w:sz="0" w:space="0" w:color="auto"/>
        <w:right w:val="none" w:sz="0" w:space="0" w:color="auto"/>
      </w:divBdr>
    </w:div>
    <w:div w:id="967516414">
      <w:bodyDiv w:val="1"/>
      <w:marLeft w:val="0"/>
      <w:marRight w:val="0"/>
      <w:marTop w:val="0"/>
      <w:marBottom w:val="0"/>
      <w:divBdr>
        <w:top w:val="none" w:sz="0" w:space="0" w:color="auto"/>
        <w:left w:val="none" w:sz="0" w:space="0" w:color="auto"/>
        <w:bottom w:val="none" w:sz="0" w:space="0" w:color="auto"/>
        <w:right w:val="none" w:sz="0" w:space="0" w:color="auto"/>
      </w:divBdr>
    </w:div>
    <w:div w:id="1006249555">
      <w:bodyDiv w:val="1"/>
      <w:marLeft w:val="0"/>
      <w:marRight w:val="0"/>
      <w:marTop w:val="0"/>
      <w:marBottom w:val="0"/>
      <w:divBdr>
        <w:top w:val="none" w:sz="0" w:space="0" w:color="auto"/>
        <w:left w:val="none" w:sz="0" w:space="0" w:color="auto"/>
        <w:bottom w:val="none" w:sz="0" w:space="0" w:color="auto"/>
        <w:right w:val="none" w:sz="0" w:space="0" w:color="auto"/>
      </w:divBdr>
    </w:div>
    <w:div w:id="1033775171">
      <w:bodyDiv w:val="1"/>
      <w:marLeft w:val="0"/>
      <w:marRight w:val="0"/>
      <w:marTop w:val="0"/>
      <w:marBottom w:val="0"/>
      <w:divBdr>
        <w:top w:val="none" w:sz="0" w:space="0" w:color="auto"/>
        <w:left w:val="none" w:sz="0" w:space="0" w:color="auto"/>
        <w:bottom w:val="none" w:sz="0" w:space="0" w:color="auto"/>
        <w:right w:val="none" w:sz="0" w:space="0" w:color="auto"/>
      </w:divBdr>
    </w:div>
    <w:div w:id="1054542053">
      <w:bodyDiv w:val="1"/>
      <w:marLeft w:val="0"/>
      <w:marRight w:val="0"/>
      <w:marTop w:val="0"/>
      <w:marBottom w:val="0"/>
      <w:divBdr>
        <w:top w:val="none" w:sz="0" w:space="0" w:color="auto"/>
        <w:left w:val="none" w:sz="0" w:space="0" w:color="auto"/>
        <w:bottom w:val="none" w:sz="0" w:space="0" w:color="auto"/>
        <w:right w:val="none" w:sz="0" w:space="0" w:color="auto"/>
      </w:divBdr>
      <w:divsChild>
        <w:div w:id="1048064119">
          <w:marLeft w:val="1166"/>
          <w:marRight w:val="0"/>
          <w:marTop w:val="0"/>
          <w:marBottom w:val="0"/>
          <w:divBdr>
            <w:top w:val="none" w:sz="0" w:space="0" w:color="auto"/>
            <w:left w:val="none" w:sz="0" w:space="0" w:color="auto"/>
            <w:bottom w:val="none" w:sz="0" w:space="0" w:color="auto"/>
            <w:right w:val="none" w:sz="0" w:space="0" w:color="auto"/>
          </w:divBdr>
        </w:div>
        <w:div w:id="2068186290">
          <w:marLeft w:val="1267"/>
          <w:marRight w:val="0"/>
          <w:marTop w:val="0"/>
          <w:marBottom w:val="0"/>
          <w:divBdr>
            <w:top w:val="none" w:sz="0" w:space="0" w:color="auto"/>
            <w:left w:val="none" w:sz="0" w:space="0" w:color="auto"/>
            <w:bottom w:val="none" w:sz="0" w:space="0" w:color="auto"/>
            <w:right w:val="none" w:sz="0" w:space="0" w:color="auto"/>
          </w:divBdr>
        </w:div>
        <w:div w:id="1213345097">
          <w:marLeft w:val="1267"/>
          <w:marRight w:val="0"/>
          <w:marTop w:val="0"/>
          <w:marBottom w:val="0"/>
          <w:divBdr>
            <w:top w:val="none" w:sz="0" w:space="0" w:color="auto"/>
            <w:left w:val="none" w:sz="0" w:space="0" w:color="auto"/>
            <w:bottom w:val="none" w:sz="0" w:space="0" w:color="auto"/>
            <w:right w:val="none" w:sz="0" w:space="0" w:color="auto"/>
          </w:divBdr>
        </w:div>
        <w:div w:id="2132702489">
          <w:marLeft w:val="1166"/>
          <w:marRight w:val="0"/>
          <w:marTop w:val="0"/>
          <w:marBottom w:val="0"/>
          <w:divBdr>
            <w:top w:val="none" w:sz="0" w:space="0" w:color="auto"/>
            <w:left w:val="none" w:sz="0" w:space="0" w:color="auto"/>
            <w:bottom w:val="none" w:sz="0" w:space="0" w:color="auto"/>
            <w:right w:val="none" w:sz="0" w:space="0" w:color="auto"/>
          </w:divBdr>
        </w:div>
        <w:div w:id="1128009419">
          <w:marLeft w:val="1166"/>
          <w:marRight w:val="0"/>
          <w:marTop w:val="0"/>
          <w:marBottom w:val="0"/>
          <w:divBdr>
            <w:top w:val="none" w:sz="0" w:space="0" w:color="auto"/>
            <w:left w:val="none" w:sz="0" w:space="0" w:color="auto"/>
            <w:bottom w:val="none" w:sz="0" w:space="0" w:color="auto"/>
            <w:right w:val="none" w:sz="0" w:space="0" w:color="auto"/>
          </w:divBdr>
        </w:div>
        <w:div w:id="1141580685">
          <w:marLeft w:val="1166"/>
          <w:marRight w:val="0"/>
          <w:marTop w:val="0"/>
          <w:marBottom w:val="0"/>
          <w:divBdr>
            <w:top w:val="none" w:sz="0" w:space="0" w:color="auto"/>
            <w:left w:val="none" w:sz="0" w:space="0" w:color="auto"/>
            <w:bottom w:val="none" w:sz="0" w:space="0" w:color="auto"/>
            <w:right w:val="none" w:sz="0" w:space="0" w:color="auto"/>
          </w:divBdr>
        </w:div>
        <w:div w:id="2056345031">
          <w:marLeft w:val="1267"/>
          <w:marRight w:val="0"/>
          <w:marTop w:val="0"/>
          <w:marBottom w:val="0"/>
          <w:divBdr>
            <w:top w:val="none" w:sz="0" w:space="0" w:color="auto"/>
            <w:left w:val="none" w:sz="0" w:space="0" w:color="auto"/>
            <w:bottom w:val="none" w:sz="0" w:space="0" w:color="auto"/>
            <w:right w:val="none" w:sz="0" w:space="0" w:color="auto"/>
          </w:divBdr>
        </w:div>
        <w:div w:id="1754159180">
          <w:marLeft w:val="1267"/>
          <w:marRight w:val="0"/>
          <w:marTop w:val="0"/>
          <w:marBottom w:val="0"/>
          <w:divBdr>
            <w:top w:val="none" w:sz="0" w:space="0" w:color="auto"/>
            <w:left w:val="none" w:sz="0" w:space="0" w:color="auto"/>
            <w:bottom w:val="none" w:sz="0" w:space="0" w:color="auto"/>
            <w:right w:val="none" w:sz="0" w:space="0" w:color="auto"/>
          </w:divBdr>
        </w:div>
        <w:div w:id="1938827098">
          <w:marLeft w:val="1267"/>
          <w:marRight w:val="0"/>
          <w:marTop w:val="0"/>
          <w:marBottom w:val="0"/>
          <w:divBdr>
            <w:top w:val="none" w:sz="0" w:space="0" w:color="auto"/>
            <w:left w:val="none" w:sz="0" w:space="0" w:color="auto"/>
            <w:bottom w:val="none" w:sz="0" w:space="0" w:color="auto"/>
            <w:right w:val="none" w:sz="0" w:space="0" w:color="auto"/>
          </w:divBdr>
        </w:div>
      </w:divsChild>
    </w:div>
    <w:div w:id="1071003110">
      <w:bodyDiv w:val="1"/>
      <w:marLeft w:val="0"/>
      <w:marRight w:val="0"/>
      <w:marTop w:val="0"/>
      <w:marBottom w:val="0"/>
      <w:divBdr>
        <w:top w:val="none" w:sz="0" w:space="0" w:color="auto"/>
        <w:left w:val="none" w:sz="0" w:space="0" w:color="auto"/>
        <w:bottom w:val="none" w:sz="0" w:space="0" w:color="auto"/>
        <w:right w:val="none" w:sz="0" w:space="0" w:color="auto"/>
      </w:divBdr>
    </w:div>
    <w:div w:id="1098791596">
      <w:bodyDiv w:val="1"/>
      <w:marLeft w:val="0"/>
      <w:marRight w:val="0"/>
      <w:marTop w:val="0"/>
      <w:marBottom w:val="0"/>
      <w:divBdr>
        <w:top w:val="none" w:sz="0" w:space="0" w:color="auto"/>
        <w:left w:val="none" w:sz="0" w:space="0" w:color="auto"/>
        <w:bottom w:val="none" w:sz="0" w:space="0" w:color="auto"/>
        <w:right w:val="none" w:sz="0" w:space="0" w:color="auto"/>
      </w:divBdr>
    </w:div>
    <w:div w:id="1176655828">
      <w:bodyDiv w:val="1"/>
      <w:marLeft w:val="0"/>
      <w:marRight w:val="0"/>
      <w:marTop w:val="0"/>
      <w:marBottom w:val="0"/>
      <w:divBdr>
        <w:top w:val="none" w:sz="0" w:space="0" w:color="auto"/>
        <w:left w:val="none" w:sz="0" w:space="0" w:color="auto"/>
        <w:bottom w:val="none" w:sz="0" w:space="0" w:color="auto"/>
        <w:right w:val="none" w:sz="0" w:space="0" w:color="auto"/>
      </w:divBdr>
    </w:div>
    <w:div w:id="1212838056">
      <w:bodyDiv w:val="1"/>
      <w:marLeft w:val="0"/>
      <w:marRight w:val="0"/>
      <w:marTop w:val="0"/>
      <w:marBottom w:val="0"/>
      <w:divBdr>
        <w:top w:val="none" w:sz="0" w:space="0" w:color="auto"/>
        <w:left w:val="none" w:sz="0" w:space="0" w:color="auto"/>
        <w:bottom w:val="none" w:sz="0" w:space="0" w:color="auto"/>
        <w:right w:val="none" w:sz="0" w:space="0" w:color="auto"/>
      </w:divBdr>
    </w:div>
    <w:div w:id="1223256253">
      <w:bodyDiv w:val="1"/>
      <w:marLeft w:val="0"/>
      <w:marRight w:val="0"/>
      <w:marTop w:val="0"/>
      <w:marBottom w:val="0"/>
      <w:divBdr>
        <w:top w:val="none" w:sz="0" w:space="0" w:color="auto"/>
        <w:left w:val="none" w:sz="0" w:space="0" w:color="auto"/>
        <w:bottom w:val="none" w:sz="0" w:space="0" w:color="auto"/>
        <w:right w:val="none" w:sz="0" w:space="0" w:color="auto"/>
      </w:divBdr>
    </w:div>
    <w:div w:id="1244336167">
      <w:bodyDiv w:val="1"/>
      <w:marLeft w:val="0"/>
      <w:marRight w:val="0"/>
      <w:marTop w:val="0"/>
      <w:marBottom w:val="0"/>
      <w:divBdr>
        <w:top w:val="none" w:sz="0" w:space="0" w:color="auto"/>
        <w:left w:val="none" w:sz="0" w:space="0" w:color="auto"/>
        <w:bottom w:val="none" w:sz="0" w:space="0" w:color="auto"/>
        <w:right w:val="none" w:sz="0" w:space="0" w:color="auto"/>
      </w:divBdr>
    </w:div>
    <w:div w:id="1254780989">
      <w:bodyDiv w:val="1"/>
      <w:marLeft w:val="0"/>
      <w:marRight w:val="0"/>
      <w:marTop w:val="0"/>
      <w:marBottom w:val="0"/>
      <w:divBdr>
        <w:top w:val="none" w:sz="0" w:space="0" w:color="auto"/>
        <w:left w:val="none" w:sz="0" w:space="0" w:color="auto"/>
        <w:bottom w:val="none" w:sz="0" w:space="0" w:color="auto"/>
        <w:right w:val="none" w:sz="0" w:space="0" w:color="auto"/>
      </w:divBdr>
    </w:div>
    <w:div w:id="1258296742">
      <w:bodyDiv w:val="1"/>
      <w:marLeft w:val="0"/>
      <w:marRight w:val="0"/>
      <w:marTop w:val="0"/>
      <w:marBottom w:val="0"/>
      <w:divBdr>
        <w:top w:val="none" w:sz="0" w:space="0" w:color="auto"/>
        <w:left w:val="none" w:sz="0" w:space="0" w:color="auto"/>
        <w:bottom w:val="none" w:sz="0" w:space="0" w:color="auto"/>
        <w:right w:val="none" w:sz="0" w:space="0" w:color="auto"/>
      </w:divBdr>
    </w:div>
    <w:div w:id="1300189650">
      <w:bodyDiv w:val="1"/>
      <w:marLeft w:val="0"/>
      <w:marRight w:val="0"/>
      <w:marTop w:val="0"/>
      <w:marBottom w:val="0"/>
      <w:divBdr>
        <w:top w:val="none" w:sz="0" w:space="0" w:color="auto"/>
        <w:left w:val="none" w:sz="0" w:space="0" w:color="auto"/>
        <w:bottom w:val="none" w:sz="0" w:space="0" w:color="auto"/>
        <w:right w:val="none" w:sz="0" w:space="0" w:color="auto"/>
      </w:divBdr>
    </w:div>
    <w:div w:id="1309747728">
      <w:bodyDiv w:val="1"/>
      <w:marLeft w:val="0"/>
      <w:marRight w:val="0"/>
      <w:marTop w:val="0"/>
      <w:marBottom w:val="0"/>
      <w:divBdr>
        <w:top w:val="none" w:sz="0" w:space="0" w:color="auto"/>
        <w:left w:val="none" w:sz="0" w:space="0" w:color="auto"/>
        <w:bottom w:val="none" w:sz="0" w:space="0" w:color="auto"/>
        <w:right w:val="none" w:sz="0" w:space="0" w:color="auto"/>
      </w:divBdr>
    </w:div>
    <w:div w:id="1311976977">
      <w:bodyDiv w:val="1"/>
      <w:marLeft w:val="0"/>
      <w:marRight w:val="0"/>
      <w:marTop w:val="0"/>
      <w:marBottom w:val="0"/>
      <w:divBdr>
        <w:top w:val="none" w:sz="0" w:space="0" w:color="auto"/>
        <w:left w:val="none" w:sz="0" w:space="0" w:color="auto"/>
        <w:bottom w:val="none" w:sz="0" w:space="0" w:color="auto"/>
        <w:right w:val="none" w:sz="0" w:space="0" w:color="auto"/>
      </w:divBdr>
      <w:divsChild>
        <w:div w:id="1198854681">
          <w:marLeft w:val="1166"/>
          <w:marRight w:val="0"/>
          <w:marTop w:val="0"/>
          <w:marBottom w:val="0"/>
          <w:divBdr>
            <w:top w:val="none" w:sz="0" w:space="0" w:color="auto"/>
            <w:left w:val="none" w:sz="0" w:space="0" w:color="auto"/>
            <w:bottom w:val="none" w:sz="0" w:space="0" w:color="auto"/>
            <w:right w:val="none" w:sz="0" w:space="0" w:color="auto"/>
          </w:divBdr>
        </w:div>
        <w:div w:id="1142118878">
          <w:marLeft w:val="1166"/>
          <w:marRight w:val="0"/>
          <w:marTop w:val="0"/>
          <w:marBottom w:val="0"/>
          <w:divBdr>
            <w:top w:val="none" w:sz="0" w:space="0" w:color="auto"/>
            <w:left w:val="none" w:sz="0" w:space="0" w:color="auto"/>
            <w:bottom w:val="none" w:sz="0" w:space="0" w:color="auto"/>
            <w:right w:val="none" w:sz="0" w:space="0" w:color="auto"/>
          </w:divBdr>
        </w:div>
        <w:div w:id="552740703">
          <w:marLeft w:val="1166"/>
          <w:marRight w:val="0"/>
          <w:marTop w:val="0"/>
          <w:marBottom w:val="0"/>
          <w:divBdr>
            <w:top w:val="none" w:sz="0" w:space="0" w:color="auto"/>
            <w:left w:val="none" w:sz="0" w:space="0" w:color="auto"/>
            <w:bottom w:val="none" w:sz="0" w:space="0" w:color="auto"/>
            <w:right w:val="none" w:sz="0" w:space="0" w:color="auto"/>
          </w:divBdr>
        </w:div>
        <w:div w:id="1997417211">
          <w:marLeft w:val="1166"/>
          <w:marRight w:val="0"/>
          <w:marTop w:val="0"/>
          <w:marBottom w:val="0"/>
          <w:divBdr>
            <w:top w:val="none" w:sz="0" w:space="0" w:color="auto"/>
            <w:left w:val="none" w:sz="0" w:space="0" w:color="auto"/>
            <w:bottom w:val="none" w:sz="0" w:space="0" w:color="auto"/>
            <w:right w:val="none" w:sz="0" w:space="0" w:color="auto"/>
          </w:divBdr>
        </w:div>
        <w:div w:id="1276013478">
          <w:marLeft w:val="1166"/>
          <w:marRight w:val="0"/>
          <w:marTop w:val="0"/>
          <w:marBottom w:val="0"/>
          <w:divBdr>
            <w:top w:val="none" w:sz="0" w:space="0" w:color="auto"/>
            <w:left w:val="none" w:sz="0" w:space="0" w:color="auto"/>
            <w:bottom w:val="none" w:sz="0" w:space="0" w:color="auto"/>
            <w:right w:val="none" w:sz="0" w:space="0" w:color="auto"/>
          </w:divBdr>
        </w:div>
        <w:div w:id="1681857121">
          <w:marLeft w:val="1166"/>
          <w:marRight w:val="0"/>
          <w:marTop w:val="0"/>
          <w:marBottom w:val="0"/>
          <w:divBdr>
            <w:top w:val="none" w:sz="0" w:space="0" w:color="auto"/>
            <w:left w:val="none" w:sz="0" w:space="0" w:color="auto"/>
            <w:bottom w:val="none" w:sz="0" w:space="0" w:color="auto"/>
            <w:right w:val="none" w:sz="0" w:space="0" w:color="auto"/>
          </w:divBdr>
        </w:div>
        <w:div w:id="28920509">
          <w:marLeft w:val="1166"/>
          <w:marRight w:val="0"/>
          <w:marTop w:val="0"/>
          <w:marBottom w:val="0"/>
          <w:divBdr>
            <w:top w:val="none" w:sz="0" w:space="0" w:color="auto"/>
            <w:left w:val="none" w:sz="0" w:space="0" w:color="auto"/>
            <w:bottom w:val="none" w:sz="0" w:space="0" w:color="auto"/>
            <w:right w:val="none" w:sz="0" w:space="0" w:color="auto"/>
          </w:divBdr>
        </w:div>
      </w:divsChild>
    </w:div>
    <w:div w:id="1338458460">
      <w:bodyDiv w:val="1"/>
      <w:marLeft w:val="0"/>
      <w:marRight w:val="0"/>
      <w:marTop w:val="0"/>
      <w:marBottom w:val="0"/>
      <w:divBdr>
        <w:top w:val="none" w:sz="0" w:space="0" w:color="auto"/>
        <w:left w:val="none" w:sz="0" w:space="0" w:color="auto"/>
        <w:bottom w:val="none" w:sz="0" w:space="0" w:color="auto"/>
        <w:right w:val="none" w:sz="0" w:space="0" w:color="auto"/>
      </w:divBdr>
    </w:div>
    <w:div w:id="1357727838">
      <w:bodyDiv w:val="1"/>
      <w:marLeft w:val="0"/>
      <w:marRight w:val="0"/>
      <w:marTop w:val="0"/>
      <w:marBottom w:val="0"/>
      <w:divBdr>
        <w:top w:val="none" w:sz="0" w:space="0" w:color="auto"/>
        <w:left w:val="none" w:sz="0" w:space="0" w:color="auto"/>
        <w:bottom w:val="none" w:sz="0" w:space="0" w:color="auto"/>
        <w:right w:val="none" w:sz="0" w:space="0" w:color="auto"/>
      </w:divBdr>
    </w:div>
    <w:div w:id="1388606395">
      <w:bodyDiv w:val="1"/>
      <w:marLeft w:val="0"/>
      <w:marRight w:val="0"/>
      <w:marTop w:val="0"/>
      <w:marBottom w:val="0"/>
      <w:divBdr>
        <w:top w:val="none" w:sz="0" w:space="0" w:color="auto"/>
        <w:left w:val="none" w:sz="0" w:space="0" w:color="auto"/>
        <w:bottom w:val="none" w:sz="0" w:space="0" w:color="auto"/>
        <w:right w:val="none" w:sz="0" w:space="0" w:color="auto"/>
      </w:divBdr>
    </w:div>
    <w:div w:id="1411612333">
      <w:bodyDiv w:val="1"/>
      <w:marLeft w:val="0"/>
      <w:marRight w:val="0"/>
      <w:marTop w:val="0"/>
      <w:marBottom w:val="0"/>
      <w:divBdr>
        <w:top w:val="none" w:sz="0" w:space="0" w:color="auto"/>
        <w:left w:val="none" w:sz="0" w:space="0" w:color="auto"/>
        <w:bottom w:val="none" w:sz="0" w:space="0" w:color="auto"/>
        <w:right w:val="none" w:sz="0" w:space="0" w:color="auto"/>
      </w:divBdr>
    </w:div>
    <w:div w:id="1416827579">
      <w:bodyDiv w:val="1"/>
      <w:marLeft w:val="0"/>
      <w:marRight w:val="0"/>
      <w:marTop w:val="0"/>
      <w:marBottom w:val="0"/>
      <w:divBdr>
        <w:top w:val="none" w:sz="0" w:space="0" w:color="auto"/>
        <w:left w:val="none" w:sz="0" w:space="0" w:color="auto"/>
        <w:bottom w:val="none" w:sz="0" w:space="0" w:color="auto"/>
        <w:right w:val="none" w:sz="0" w:space="0" w:color="auto"/>
      </w:divBdr>
    </w:div>
    <w:div w:id="1419476896">
      <w:bodyDiv w:val="1"/>
      <w:marLeft w:val="0"/>
      <w:marRight w:val="0"/>
      <w:marTop w:val="0"/>
      <w:marBottom w:val="0"/>
      <w:divBdr>
        <w:top w:val="none" w:sz="0" w:space="0" w:color="auto"/>
        <w:left w:val="none" w:sz="0" w:space="0" w:color="auto"/>
        <w:bottom w:val="none" w:sz="0" w:space="0" w:color="auto"/>
        <w:right w:val="none" w:sz="0" w:space="0" w:color="auto"/>
      </w:divBdr>
    </w:div>
    <w:div w:id="1423334203">
      <w:bodyDiv w:val="1"/>
      <w:marLeft w:val="0"/>
      <w:marRight w:val="0"/>
      <w:marTop w:val="0"/>
      <w:marBottom w:val="0"/>
      <w:divBdr>
        <w:top w:val="none" w:sz="0" w:space="0" w:color="auto"/>
        <w:left w:val="none" w:sz="0" w:space="0" w:color="auto"/>
        <w:bottom w:val="none" w:sz="0" w:space="0" w:color="auto"/>
        <w:right w:val="none" w:sz="0" w:space="0" w:color="auto"/>
      </w:divBdr>
      <w:divsChild>
        <w:div w:id="1848403843">
          <w:marLeft w:val="1166"/>
          <w:marRight w:val="0"/>
          <w:marTop w:val="0"/>
          <w:marBottom w:val="0"/>
          <w:divBdr>
            <w:top w:val="none" w:sz="0" w:space="0" w:color="auto"/>
            <w:left w:val="none" w:sz="0" w:space="0" w:color="auto"/>
            <w:bottom w:val="none" w:sz="0" w:space="0" w:color="auto"/>
            <w:right w:val="none" w:sz="0" w:space="0" w:color="auto"/>
          </w:divBdr>
        </w:div>
        <w:div w:id="765854509">
          <w:marLeft w:val="1166"/>
          <w:marRight w:val="0"/>
          <w:marTop w:val="0"/>
          <w:marBottom w:val="0"/>
          <w:divBdr>
            <w:top w:val="none" w:sz="0" w:space="0" w:color="auto"/>
            <w:left w:val="none" w:sz="0" w:space="0" w:color="auto"/>
            <w:bottom w:val="none" w:sz="0" w:space="0" w:color="auto"/>
            <w:right w:val="none" w:sz="0" w:space="0" w:color="auto"/>
          </w:divBdr>
        </w:div>
        <w:div w:id="1661080397">
          <w:marLeft w:val="1166"/>
          <w:marRight w:val="0"/>
          <w:marTop w:val="0"/>
          <w:marBottom w:val="0"/>
          <w:divBdr>
            <w:top w:val="none" w:sz="0" w:space="0" w:color="auto"/>
            <w:left w:val="none" w:sz="0" w:space="0" w:color="auto"/>
            <w:bottom w:val="none" w:sz="0" w:space="0" w:color="auto"/>
            <w:right w:val="none" w:sz="0" w:space="0" w:color="auto"/>
          </w:divBdr>
        </w:div>
        <w:div w:id="2075396289">
          <w:marLeft w:val="1166"/>
          <w:marRight w:val="0"/>
          <w:marTop w:val="0"/>
          <w:marBottom w:val="0"/>
          <w:divBdr>
            <w:top w:val="none" w:sz="0" w:space="0" w:color="auto"/>
            <w:left w:val="none" w:sz="0" w:space="0" w:color="auto"/>
            <w:bottom w:val="none" w:sz="0" w:space="0" w:color="auto"/>
            <w:right w:val="none" w:sz="0" w:space="0" w:color="auto"/>
          </w:divBdr>
        </w:div>
        <w:div w:id="718865102">
          <w:marLeft w:val="1166"/>
          <w:marRight w:val="0"/>
          <w:marTop w:val="0"/>
          <w:marBottom w:val="0"/>
          <w:divBdr>
            <w:top w:val="none" w:sz="0" w:space="0" w:color="auto"/>
            <w:left w:val="none" w:sz="0" w:space="0" w:color="auto"/>
            <w:bottom w:val="none" w:sz="0" w:space="0" w:color="auto"/>
            <w:right w:val="none" w:sz="0" w:space="0" w:color="auto"/>
          </w:divBdr>
        </w:div>
        <w:div w:id="1292394833">
          <w:marLeft w:val="1166"/>
          <w:marRight w:val="0"/>
          <w:marTop w:val="0"/>
          <w:marBottom w:val="0"/>
          <w:divBdr>
            <w:top w:val="none" w:sz="0" w:space="0" w:color="auto"/>
            <w:left w:val="none" w:sz="0" w:space="0" w:color="auto"/>
            <w:bottom w:val="none" w:sz="0" w:space="0" w:color="auto"/>
            <w:right w:val="none" w:sz="0" w:space="0" w:color="auto"/>
          </w:divBdr>
        </w:div>
        <w:div w:id="457530854">
          <w:marLeft w:val="1166"/>
          <w:marRight w:val="0"/>
          <w:marTop w:val="0"/>
          <w:marBottom w:val="0"/>
          <w:divBdr>
            <w:top w:val="none" w:sz="0" w:space="0" w:color="auto"/>
            <w:left w:val="none" w:sz="0" w:space="0" w:color="auto"/>
            <w:bottom w:val="none" w:sz="0" w:space="0" w:color="auto"/>
            <w:right w:val="none" w:sz="0" w:space="0" w:color="auto"/>
          </w:divBdr>
        </w:div>
        <w:div w:id="447700174">
          <w:marLeft w:val="1166"/>
          <w:marRight w:val="0"/>
          <w:marTop w:val="0"/>
          <w:marBottom w:val="0"/>
          <w:divBdr>
            <w:top w:val="none" w:sz="0" w:space="0" w:color="auto"/>
            <w:left w:val="none" w:sz="0" w:space="0" w:color="auto"/>
            <w:bottom w:val="none" w:sz="0" w:space="0" w:color="auto"/>
            <w:right w:val="none" w:sz="0" w:space="0" w:color="auto"/>
          </w:divBdr>
        </w:div>
        <w:div w:id="1760103393">
          <w:marLeft w:val="1166"/>
          <w:marRight w:val="0"/>
          <w:marTop w:val="0"/>
          <w:marBottom w:val="0"/>
          <w:divBdr>
            <w:top w:val="none" w:sz="0" w:space="0" w:color="auto"/>
            <w:left w:val="none" w:sz="0" w:space="0" w:color="auto"/>
            <w:bottom w:val="none" w:sz="0" w:space="0" w:color="auto"/>
            <w:right w:val="none" w:sz="0" w:space="0" w:color="auto"/>
          </w:divBdr>
        </w:div>
      </w:divsChild>
    </w:div>
    <w:div w:id="1437017180">
      <w:bodyDiv w:val="1"/>
      <w:marLeft w:val="0"/>
      <w:marRight w:val="0"/>
      <w:marTop w:val="0"/>
      <w:marBottom w:val="0"/>
      <w:divBdr>
        <w:top w:val="none" w:sz="0" w:space="0" w:color="auto"/>
        <w:left w:val="none" w:sz="0" w:space="0" w:color="auto"/>
        <w:bottom w:val="none" w:sz="0" w:space="0" w:color="auto"/>
        <w:right w:val="none" w:sz="0" w:space="0" w:color="auto"/>
      </w:divBdr>
    </w:div>
    <w:div w:id="1476986636">
      <w:bodyDiv w:val="1"/>
      <w:marLeft w:val="0"/>
      <w:marRight w:val="0"/>
      <w:marTop w:val="0"/>
      <w:marBottom w:val="0"/>
      <w:divBdr>
        <w:top w:val="none" w:sz="0" w:space="0" w:color="auto"/>
        <w:left w:val="none" w:sz="0" w:space="0" w:color="auto"/>
        <w:bottom w:val="none" w:sz="0" w:space="0" w:color="auto"/>
        <w:right w:val="none" w:sz="0" w:space="0" w:color="auto"/>
      </w:divBdr>
    </w:div>
    <w:div w:id="1541745473">
      <w:bodyDiv w:val="1"/>
      <w:marLeft w:val="0"/>
      <w:marRight w:val="0"/>
      <w:marTop w:val="0"/>
      <w:marBottom w:val="0"/>
      <w:divBdr>
        <w:top w:val="none" w:sz="0" w:space="0" w:color="auto"/>
        <w:left w:val="none" w:sz="0" w:space="0" w:color="auto"/>
        <w:bottom w:val="none" w:sz="0" w:space="0" w:color="auto"/>
        <w:right w:val="none" w:sz="0" w:space="0" w:color="auto"/>
      </w:divBdr>
    </w:div>
    <w:div w:id="1547524932">
      <w:bodyDiv w:val="1"/>
      <w:marLeft w:val="0"/>
      <w:marRight w:val="0"/>
      <w:marTop w:val="0"/>
      <w:marBottom w:val="0"/>
      <w:divBdr>
        <w:top w:val="none" w:sz="0" w:space="0" w:color="auto"/>
        <w:left w:val="none" w:sz="0" w:space="0" w:color="auto"/>
        <w:bottom w:val="none" w:sz="0" w:space="0" w:color="auto"/>
        <w:right w:val="none" w:sz="0" w:space="0" w:color="auto"/>
      </w:divBdr>
    </w:div>
    <w:div w:id="1580095062">
      <w:bodyDiv w:val="1"/>
      <w:marLeft w:val="0"/>
      <w:marRight w:val="0"/>
      <w:marTop w:val="0"/>
      <w:marBottom w:val="0"/>
      <w:divBdr>
        <w:top w:val="none" w:sz="0" w:space="0" w:color="auto"/>
        <w:left w:val="none" w:sz="0" w:space="0" w:color="auto"/>
        <w:bottom w:val="none" w:sz="0" w:space="0" w:color="auto"/>
        <w:right w:val="none" w:sz="0" w:space="0" w:color="auto"/>
      </w:divBdr>
      <w:divsChild>
        <w:div w:id="1801267911">
          <w:marLeft w:val="446"/>
          <w:marRight w:val="0"/>
          <w:marTop w:val="0"/>
          <w:marBottom w:val="0"/>
          <w:divBdr>
            <w:top w:val="none" w:sz="0" w:space="0" w:color="auto"/>
            <w:left w:val="none" w:sz="0" w:space="0" w:color="auto"/>
            <w:bottom w:val="none" w:sz="0" w:space="0" w:color="auto"/>
            <w:right w:val="none" w:sz="0" w:space="0" w:color="auto"/>
          </w:divBdr>
        </w:div>
        <w:div w:id="186257750">
          <w:marLeft w:val="446"/>
          <w:marRight w:val="0"/>
          <w:marTop w:val="0"/>
          <w:marBottom w:val="0"/>
          <w:divBdr>
            <w:top w:val="none" w:sz="0" w:space="0" w:color="auto"/>
            <w:left w:val="none" w:sz="0" w:space="0" w:color="auto"/>
            <w:bottom w:val="none" w:sz="0" w:space="0" w:color="auto"/>
            <w:right w:val="none" w:sz="0" w:space="0" w:color="auto"/>
          </w:divBdr>
        </w:div>
        <w:div w:id="1238436444">
          <w:marLeft w:val="446"/>
          <w:marRight w:val="0"/>
          <w:marTop w:val="0"/>
          <w:marBottom w:val="0"/>
          <w:divBdr>
            <w:top w:val="none" w:sz="0" w:space="0" w:color="auto"/>
            <w:left w:val="none" w:sz="0" w:space="0" w:color="auto"/>
            <w:bottom w:val="none" w:sz="0" w:space="0" w:color="auto"/>
            <w:right w:val="none" w:sz="0" w:space="0" w:color="auto"/>
          </w:divBdr>
        </w:div>
        <w:div w:id="716660621">
          <w:marLeft w:val="446"/>
          <w:marRight w:val="0"/>
          <w:marTop w:val="0"/>
          <w:marBottom w:val="0"/>
          <w:divBdr>
            <w:top w:val="none" w:sz="0" w:space="0" w:color="auto"/>
            <w:left w:val="none" w:sz="0" w:space="0" w:color="auto"/>
            <w:bottom w:val="none" w:sz="0" w:space="0" w:color="auto"/>
            <w:right w:val="none" w:sz="0" w:space="0" w:color="auto"/>
          </w:divBdr>
        </w:div>
        <w:div w:id="1112895088">
          <w:marLeft w:val="446"/>
          <w:marRight w:val="0"/>
          <w:marTop w:val="0"/>
          <w:marBottom w:val="0"/>
          <w:divBdr>
            <w:top w:val="none" w:sz="0" w:space="0" w:color="auto"/>
            <w:left w:val="none" w:sz="0" w:space="0" w:color="auto"/>
            <w:bottom w:val="none" w:sz="0" w:space="0" w:color="auto"/>
            <w:right w:val="none" w:sz="0" w:space="0" w:color="auto"/>
          </w:divBdr>
        </w:div>
        <w:div w:id="1861774198">
          <w:marLeft w:val="446"/>
          <w:marRight w:val="0"/>
          <w:marTop w:val="0"/>
          <w:marBottom w:val="0"/>
          <w:divBdr>
            <w:top w:val="none" w:sz="0" w:space="0" w:color="auto"/>
            <w:left w:val="none" w:sz="0" w:space="0" w:color="auto"/>
            <w:bottom w:val="none" w:sz="0" w:space="0" w:color="auto"/>
            <w:right w:val="none" w:sz="0" w:space="0" w:color="auto"/>
          </w:divBdr>
        </w:div>
        <w:div w:id="1267352741">
          <w:marLeft w:val="446"/>
          <w:marRight w:val="0"/>
          <w:marTop w:val="0"/>
          <w:marBottom w:val="0"/>
          <w:divBdr>
            <w:top w:val="none" w:sz="0" w:space="0" w:color="auto"/>
            <w:left w:val="none" w:sz="0" w:space="0" w:color="auto"/>
            <w:bottom w:val="none" w:sz="0" w:space="0" w:color="auto"/>
            <w:right w:val="none" w:sz="0" w:space="0" w:color="auto"/>
          </w:divBdr>
        </w:div>
        <w:div w:id="179660039">
          <w:marLeft w:val="446"/>
          <w:marRight w:val="0"/>
          <w:marTop w:val="0"/>
          <w:marBottom w:val="0"/>
          <w:divBdr>
            <w:top w:val="none" w:sz="0" w:space="0" w:color="auto"/>
            <w:left w:val="none" w:sz="0" w:space="0" w:color="auto"/>
            <w:bottom w:val="none" w:sz="0" w:space="0" w:color="auto"/>
            <w:right w:val="none" w:sz="0" w:space="0" w:color="auto"/>
          </w:divBdr>
        </w:div>
      </w:divsChild>
    </w:div>
    <w:div w:id="1595749959">
      <w:bodyDiv w:val="1"/>
      <w:marLeft w:val="0"/>
      <w:marRight w:val="0"/>
      <w:marTop w:val="0"/>
      <w:marBottom w:val="0"/>
      <w:divBdr>
        <w:top w:val="none" w:sz="0" w:space="0" w:color="auto"/>
        <w:left w:val="none" w:sz="0" w:space="0" w:color="auto"/>
        <w:bottom w:val="none" w:sz="0" w:space="0" w:color="auto"/>
        <w:right w:val="none" w:sz="0" w:space="0" w:color="auto"/>
      </w:divBdr>
    </w:div>
    <w:div w:id="1611815501">
      <w:bodyDiv w:val="1"/>
      <w:marLeft w:val="0"/>
      <w:marRight w:val="0"/>
      <w:marTop w:val="0"/>
      <w:marBottom w:val="0"/>
      <w:divBdr>
        <w:top w:val="none" w:sz="0" w:space="0" w:color="auto"/>
        <w:left w:val="none" w:sz="0" w:space="0" w:color="auto"/>
        <w:bottom w:val="none" w:sz="0" w:space="0" w:color="auto"/>
        <w:right w:val="none" w:sz="0" w:space="0" w:color="auto"/>
      </w:divBdr>
    </w:div>
    <w:div w:id="1611863190">
      <w:bodyDiv w:val="1"/>
      <w:marLeft w:val="0"/>
      <w:marRight w:val="0"/>
      <w:marTop w:val="0"/>
      <w:marBottom w:val="0"/>
      <w:divBdr>
        <w:top w:val="none" w:sz="0" w:space="0" w:color="auto"/>
        <w:left w:val="none" w:sz="0" w:space="0" w:color="auto"/>
        <w:bottom w:val="none" w:sz="0" w:space="0" w:color="auto"/>
        <w:right w:val="none" w:sz="0" w:space="0" w:color="auto"/>
      </w:divBdr>
    </w:div>
    <w:div w:id="1672440707">
      <w:bodyDiv w:val="1"/>
      <w:marLeft w:val="0"/>
      <w:marRight w:val="0"/>
      <w:marTop w:val="0"/>
      <w:marBottom w:val="0"/>
      <w:divBdr>
        <w:top w:val="none" w:sz="0" w:space="0" w:color="auto"/>
        <w:left w:val="none" w:sz="0" w:space="0" w:color="auto"/>
        <w:bottom w:val="none" w:sz="0" w:space="0" w:color="auto"/>
        <w:right w:val="none" w:sz="0" w:space="0" w:color="auto"/>
      </w:divBdr>
      <w:divsChild>
        <w:div w:id="1129394398">
          <w:marLeft w:val="1166"/>
          <w:marRight w:val="0"/>
          <w:marTop w:val="0"/>
          <w:marBottom w:val="0"/>
          <w:divBdr>
            <w:top w:val="none" w:sz="0" w:space="0" w:color="auto"/>
            <w:left w:val="none" w:sz="0" w:space="0" w:color="auto"/>
            <w:bottom w:val="none" w:sz="0" w:space="0" w:color="auto"/>
            <w:right w:val="none" w:sz="0" w:space="0" w:color="auto"/>
          </w:divBdr>
        </w:div>
        <w:div w:id="1190723646">
          <w:marLeft w:val="1166"/>
          <w:marRight w:val="0"/>
          <w:marTop w:val="0"/>
          <w:marBottom w:val="0"/>
          <w:divBdr>
            <w:top w:val="none" w:sz="0" w:space="0" w:color="auto"/>
            <w:left w:val="none" w:sz="0" w:space="0" w:color="auto"/>
            <w:bottom w:val="none" w:sz="0" w:space="0" w:color="auto"/>
            <w:right w:val="none" w:sz="0" w:space="0" w:color="auto"/>
          </w:divBdr>
        </w:div>
        <w:div w:id="395015544">
          <w:marLeft w:val="1267"/>
          <w:marRight w:val="0"/>
          <w:marTop w:val="0"/>
          <w:marBottom w:val="0"/>
          <w:divBdr>
            <w:top w:val="none" w:sz="0" w:space="0" w:color="auto"/>
            <w:left w:val="none" w:sz="0" w:space="0" w:color="auto"/>
            <w:bottom w:val="none" w:sz="0" w:space="0" w:color="auto"/>
            <w:right w:val="none" w:sz="0" w:space="0" w:color="auto"/>
          </w:divBdr>
        </w:div>
        <w:div w:id="206187394">
          <w:marLeft w:val="1267"/>
          <w:marRight w:val="0"/>
          <w:marTop w:val="0"/>
          <w:marBottom w:val="0"/>
          <w:divBdr>
            <w:top w:val="none" w:sz="0" w:space="0" w:color="auto"/>
            <w:left w:val="none" w:sz="0" w:space="0" w:color="auto"/>
            <w:bottom w:val="none" w:sz="0" w:space="0" w:color="auto"/>
            <w:right w:val="none" w:sz="0" w:space="0" w:color="auto"/>
          </w:divBdr>
        </w:div>
        <w:div w:id="148375585">
          <w:marLeft w:val="1267"/>
          <w:marRight w:val="0"/>
          <w:marTop w:val="0"/>
          <w:marBottom w:val="0"/>
          <w:divBdr>
            <w:top w:val="none" w:sz="0" w:space="0" w:color="auto"/>
            <w:left w:val="none" w:sz="0" w:space="0" w:color="auto"/>
            <w:bottom w:val="none" w:sz="0" w:space="0" w:color="auto"/>
            <w:right w:val="none" w:sz="0" w:space="0" w:color="auto"/>
          </w:divBdr>
        </w:div>
        <w:div w:id="1967155136">
          <w:marLeft w:val="1267"/>
          <w:marRight w:val="0"/>
          <w:marTop w:val="0"/>
          <w:marBottom w:val="0"/>
          <w:divBdr>
            <w:top w:val="none" w:sz="0" w:space="0" w:color="auto"/>
            <w:left w:val="none" w:sz="0" w:space="0" w:color="auto"/>
            <w:bottom w:val="none" w:sz="0" w:space="0" w:color="auto"/>
            <w:right w:val="none" w:sz="0" w:space="0" w:color="auto"/>
          </w:divBdr>
        </w:div>
        <w:div w:id="157887870">
          <w:marLeft w:val="1267"/>
          <w:marRight w:val="0"/>
          <w:marTop w:val="0"/>
          <w:marBottom w:val="0"/>
          <w:divBdr>
            <w:top w:val="none" w:sz="0" w:space="0" w:color="auto"/>
            <w:left w:val="none" w:sz="0" w:space="0" w:color="auto"/>
            <w:bottom w:val="none" w:sz="0" w:space="0" w:color="auto"/>
            <w:right w:val="none" w:sz="0" w:space="0" w:color="auto"/>
          </w:divBdr>
        </w:div>
        <w:div w:id="1734622847">
          <w:marLeft w:val="1267"/>
          <w:marRight w:val="0"/>
          <w:marTop w:val="0"/>
          <w:marBottom w:val="0"/>
          <w:divBdr>
            <w:top w:val="none" w:sz="0" w:space="0" w:color="auto"/>
            <w:left w:val="none" w:sz="0" w:space="0" w:color="auto"/>
            <w:bottom w:val="none" w:sz="0" w:space="0" w:color="auto"/>
            <w:right w:val="none" w:sz="0" w:space="0" w:color="auto"/>
          </w:divBdr>
        </w:div>
        <w:div w:id="2069449799">
          <w:marLeft w:val="1267"/>
          <w:marRight w:val="0"/>
          <w:marTop w:val="0"/>
          <w:marBottom w:val="0"/>
          <w:divBdr>
            <w:top w:val="none" w:sz="0" w:space="0" w:color="auto"/>
            <w:left w:val="none" w:sz="0" w:space="0" w:color="auto"/>
            <w:bottom w:val="none" w:sz="0" w:space="0" w:color="auto"/>
            <w:right w:val="none" w:sz="0" w:space="0" w:color="auto"/>
          </w:divBdr>
        </w:div>
      </w:divsChild>
    </w:div>
    <w:div w:id="1706902025">
      <w:bodyDiv w:val="1"/>
      <w:marLeft w:val="0"/>
      <w:marRight w:val="0"/>
      <w:marTop w:val="0"/>
      <w:marBottom w:val="0"/>
      <w:divBdr>
        <w:top w:val="none" w:sz="0" w:space="0" w:color="auto"/>
        <w:left w:val="none" w:sz="0" w:space="0" w:color="auto"/>
        <w:bottom w:val="none" w:sz="0" w:space="0" w:color="auto"/>
        <w:right w:val="none" w:sz="0" w:space="0" w:color="auto"/>
      </w:divBdr>
    </w:div>
    <w:div w:id="1754936761">
      <w:bodyDiv w:val="1"/>
      <w:marLeft w:val="0"/>
      <w:marRight w:val="0"/>
      <w:marTop w:val="0"/>
      <w:marBottom w:val="0"/>
      <w:divBdr>
        <w:top w:val="none" w:sz="0" w:space="0" w:color="auto"/>
        <w:left w:val="none" w:sz="0" w:space="0" w:color="auto"/>
        <w:bottom w:val="none" w:sz="0" w:space="0" w:color="auto"/>
        <w:right w:val="none" w:sz="0" w:space="0" w:color="auto"/>
      </w:divBdr>
      <w:divsChild>
        <w:div w:id="1981180819">
          <w:marLeft w:val="0"/>
          <w:marRight w:val="0"/>
          <w:marTop w:val="0"/>
          <w:marBottom w:val="0"/>
          <w:divBdr>
            <w:top w:val="none" w:sz="0" w:space="0" w:color="auto"/>
            <w:left w:val="none" w:sz="0" w:space="0" w:color="auto"/>
            <w:bottom w:val="none" w:sz="0" w:space="0" w:color="auto"/>
            <w:right w:val="none" w:sz="0" w:space="0" w:color="auto"/>
          </w:divBdr>
        </w:div>
        <w:div w:id="499587009">
          <w:marLeft w:val="0"/>
          <w:marRight w:val="0"/>
          <w:marTop w:val="0"/>
          <w:marBottom w:val="0"/>
          <w:divBdr>
            <w:top w:val="none" w:sz="0" w:space="0" w:color="auto"/>
            <w:left w:val="none" w:sz="0" w:space="0" w:color="auto"/>
            <w:bottom w:val="none" w:sz="0" w:space="0" w:color="auto"/>
            <w:right w:val="none" w:sz="0" w:space="0" w:color="auto"/>
          </w:divBdr>
        </w:div>
      </w:divsChild>
    </w:div>
    <w:div w:id="1822622355">
      <w:bodyDiv w:val="1"/>
      <w:marLeft w:val="0"/>
      <w:marRight w:val="0"/>
      <w:marTop w:val="0"/>
      <w:marBottom w:val="0"/>
      <w:divBdr>
        <w:top w:val="none" w:sz="0" w:space="0" w:color="auto"/>
        <w:left w:val="none" w:sz="0" w:space="0" w:color="auto"/>
        <w:bottom w:val="none" w:sz="0" w:space="0" w:color="auto"/>
        <w:right w:val="none" w:sz="0" w:space="0" w:color="auto"/>
      </w:divBdr>
    </w:div>
    <w:div w:id="1839616277">
      <w:bodyDiv w:val="1"/>
      <w:marLeft w:val="0"/>
      <w:marRight w:val="0"/>
      <w:marTop w:val="0"/>
      <w:marBottom w:val="0"/>
      <w:divBdr>
        <w:top w:val="none" w:sz="0" w:space="0" w:color="auto"/>
        <w:left w:val="none" w:sz="0" w:space="0" w:color="auto"/>
        <w:bottom w:val="none" w:sz="0" w:space="0" w:color="auto"/>
        <w:right w:val="none" w:sz="0" w:space="0" w:color="auto"/>
      </w:divBdr>
    </w:div>
    <w:div w:id="1862236378">
      <w:bodyDiv w:val="1"/>
      <w:marLeft w:val="0"/>
      <w:marRight w:val="0"/>
      <w:marTop w:val="0"/>
      <w:marBottom w:val="0"/>
      <w:divBdr>
        <w:top w:val="none" w:sz="0" w:space="0" w:color="auto"/>
        <w:left w:val="none" w:sz="0" w:space="0" w:color="auto"/>
        <w:bottom w:val="none" w:sz="0" w:space="0" w:color="auto"/>
        <w:right w:val="none" w:sz="0" w:space="0" w:color="auto"/>
      </w:divBdr>
    </w:div>
    <w:div w:id="1890264951">
      <w:bodyDiv w:val="1"/>
      <w:marLeft w:val="0"/>
      <w:marRight w:val="0"/>
      <w:marTop w:val="0"/>
      <w:marBottom w:val="0"/>
      <w:divBdr>
        <w:top w:val="none" w:sz="0" w:space="0" w:color="auto"/>
        <w:left w:val="none" w:sz="0" w:space="0" w:color="auto"/>
        <w:bottom w:val="none" w:sz="0" w:space="0" w:color="auto"/>
        <w:right w:val="none" w:sz="0" w:space="0" w:color="auto"/>
      </w:divBdr>
    </w:div>
    <w:div w:id="1912347922">
      <w:bodyDiv w:val="1"/>
      <w:marLeft w:val="0"/>
      <w:marRight w:val="0"/>
      <w:marTop w:val="0"/>
      <w:marBottom w:val="0"/>
      <w:divBdr>
        <w:top w:val="none" w:sz="0" w:space="0" w:color="auto"/>
        <w:left w:val="none" w:sz="0" w:space="0" w:color="auto"/>
        <w:bottom w:val="none" w:sz="0" w:space="0" w:color="auto"/>
        <w:right w:val="none" w:sz="0" w:space="0" w:color="auto"/>
      </w:divBdr>
      <w:divsChild>
        <w:div w:id="856388703">
          <w:marLeft w:val="274"/>
          <w:marRight w:val="0"/>
          <w:marTop w:val="0"/>
          <w:marBottom w:val="0"/>
          <w:divBdr>
            <w:top w:val="none" w:sz="0" w:space="0" w:color="auto"/>
            <w:left w:val="none" w:sz="0" w:space="0" w:color="auto"/>
            <w:bottom w:val="none" w:sz="0" w:space="0" w:color="auto"/>
            <w:right w:val="none" w:sz="0" w:space="0" w:color="auto"/>
          </w:divBdr>
        </w:div>
        <w:div w:id="1686901453">
          <w:marLeft w:val="274"/>
          <w:marRight w:val="0"/>
          <w:marTop w:val="0"/>
          <w:marBottom w:val="0"/>
          <w:divBdr>
            <w:top w:val="none" w:sz="0" w:space="0" w:color="auto"/>
            <w:left w:val="none" w:sz="0" w:space="0" w:color="auto"/>
            <w:bottom w:val="none" w:sz="0" w:space="0" w:color="auto"/>
            <w:right w:val="none" w:sz="0" w:space="0" w:color="auto"/>
          </w:divBdr>
        </w:div>
        <w:div w:id="1836802698">
          <w:marLeft w:val="274"/>
          <w:marRight w:val="0"/>
          <w:marTop w:val="0"/>
          <w:marBottom w:val="0"/>
          <w:divBdr>
            <w:top w:val="none" w:sz="0" w:space="0" w:color="auto"/>
            <w:left w:val="none" w:sz="0" w:space="0" w:color="auto"/>
            <w:bottom w:val="none" w:sz="0" w:space="0" w:color="auto"/>
            <w:right w:val="none" w:sz="0" w:space="0" w:color="auto"/>
          </w:divBdr>
        </w:div>
      </w:divsChild>
    </w:div>
    <w:div w:id="1919554128">
      <w:bodyDiv w:val="1"/>
      <w:marLeft w:val="0"/>
      <w:marRight w:val="0"/>
      <w:marTop w:val="0"/>
      <w:marBottom w:val="0"/>
      <w:divBdr>
        <w:top w:val="none" w:sz="0" w:space="0" w:color="auto"/>
        <w:left w:val="none" w:sz="0" w:space="0" w:color="auto"/>
        <w:bottom w:val="none" w:sz="0" w:space="0" w:color="auto"/>
        <w:right w:val="none" w:sz="0" w:space="0" w:color="auto"/>
      </w:divBdr>
    </w:div>
    <w:div w:id="1935671647">
      <w:bodyDiv w:val="1"/>
      <w:marLeft w:val="0"/>
      <w:marRight w:val="0"/>
      <w:marTop w:val="0"/>
      <w:marBottom w:val="0"/>
      <w:divBdr>
        <w:top w:val="none" w:sz="0" w:space="0" w:color="auto"/>
        <w:left w:val="none" w:sz="0" w:space="0" w:color="auto"/>
        <w:bottom w:val="none" w:sz="0" w:space="0" w:color="auto"/>
        <w:right w:val="none" w:sz="0" w:space="0" w:color="auto"/>
      </w:divBdr>
      <w:divsChild>
        <w:div w:id="1370956615">
          <w:marLeft w:val="446"/>
          <w:marRight w:val="0"/>
          <w:marTop w:val="0"/>
          <w:marBottom w:val="0"/>
          <w:divBdr>
            <w:top w:val="none" w:sz="0" w:space="0" w:color="auto"/>
            <w:left w:val="none" w:sz="0" w:space="0" w:color="auto"/>
            <w:bottom w:val="none" w:sz="0" w:space="0" w:color="auto"/>
            <w:right w:val="none" w:sz="0" w:space="0" w:color="auto"/>
          </w:divBdr>
        </w:div>
        <w:div w:id="147524287">
          <w:marLeft w:val="446"/>
          <w:marRight w:val="0"/>
          <w:marTop w:val="0"/>
          <w:marBottom w:val="0"/>
          <w:divBdr>
            <w:top w:val="none" w:sz="0" w:space="0" w:color="auto"/>
            <w:left w:val="none" w:sz="0" w:space="0" w:color="auto"/>
            <w:bottom w:val="none" w:sz="0" w:space="0" w:color="auto"/>
            <w:right w:val="none" w:sz="0" w:space="0" w:color="auto"/>
          </w:divBdr>
        </w:div>
        <w:div w:id="817769091">
          <w:marLeft w:val="446"/>
          <w:marRight w:val="0"/>
          <w:marTop w:val="0"/>
          <w:marBottom w:val="0"/>
          <w:divBdr>
            <w:top w:val="none" w:sz="0" w:space="0" w:color="auto"/>
            <w:left w:val="none" w:sz="0" w:space="0" w:color="auto"/>
            <w:bottom w:val="none" w:sz="0" w:space="0" w:color="auto"/>
            <w:right w:val="none" w:sz="0" w:space="0" w:color="auto"/>
          </w:divBdr>
        </w:div>
      </w:divsChild>
    </w:div>
    <w:div w:id="1959607162">
      <w:bodyDiv w:val="1"/>
      <w:marLeft w:val="0"/>
      <w:marRight w:val="0"/>
      <w:marTop w:val="0"/>
      <w:marBottom w:val="0"/>
      <w:divBdr>
        <w:top w:val="none" w:sz="0" w:space="0" w:color="auto"/>
        <w:left w:val="none" w:sz="0" w:space="0" w:color="auto"/>
        <w:bottom w:val="none" w:sz="0" w:space="0" w:color="auto"/>
        <w:right w:val="none" w:sz="0" w:space="0" w:color="auto"/>
      </w:divBdr>
    </w:div>
    <w:div w:id="1983805096">
      <w:bodyDiv w:val="1"/>
      <w:marLeft w:val="0"/>
      <w:marRight w:val="0"/>
      <w:marTop w:val="0"/>
      <w:marBottom w:val="0"/>
      <w:divBdr>
        <w:top w:val="none" w:sz="0" w:space="0" w:color="auto"/>
        <w:left w:val="none" w:sz="0" w:space="0" w:color="auto"/>
        <w:bottom w:val="none" w:sz="0" w:space="0" w:color="auto"/>
        <w:right w:val="none" w:sz="0" w:space="0" w:color="auto"/>
      </w:divBdr>
    </w:div>
    <w:div w:id="1998462496">
      <w:bodyDiv w:val="1"/>
      <w:marLeft w:val="0"/>
      <w:marRight w:val="0"/>
      <w:marTop w:val="0"/>
      <w:marBottom w:val="0"/>
      <w:divBdr>
        <w:top w:val="none" w:sz="0" w:space="0" w:color="auto"/>
        <w:left w:val="none" w:sz="0" w:space="0" w:color="auto"/>
        <w:bottom w:val="none" w:sz="0" w:space="0" w:color="auto"/>
        <w:right w:val="none" w:sz="0" w:space="0" w:color="auto"/>
      </w:divBdr>
    </w:div>
    <w:div w:id="2070155347">
      <w:bodyDiv w:val="1"/>
      <w:marLeft w:val="0"/>
      <w:marRight w:val="0"/>
      <w:marTop w:val="0"/>
      <w:marBottom w:val="0"/>
      <w:divBdr>
        <w:top w:val="none" w:sz="0" w:space="0" w:color="auto"/>
        <w:left w:val="none" w:sz="0" w:space="0" w:color="auto"/>
        <w:bottom w:val="none" w:sz="0" w:space="0" w:color="auto"/>
        <w:right w:val="none" w:sz="0" w:space="0" w:color="auto"/>
      </w:divBdr>
    </w:div>
    <w:div w:id="2090616875">
      <w:bodyDiv w:val="1"/>
      <w:marLeft w:val="0"/>
      <w:marRight w:val="0"/>
      <w:marTop w:val="0"/>
      <w:marBottom w:val="0"/>
      <w:divBdr>
        <w:top w:val="none" w:sz="0" w:space="0" w:color="auto"/>
        <w:left w:val="none" w:sz="0" w:space="0" w:color="auto"/>
        <w:bottom w:val="none" w:sz="0" w:space="0" w:color="auto"/>
        <w:right w:val="none" w:sz="0" w:space="0" w:color="auto"/>
      </w:divBdr>
      <w:divsChild>
        <w:div w:id="1949770755">
          <w:marLeft w:val="274"/>
          <w:marRight w:val="0"/>
          <w:marTop w:val="0"/>
          <w:marBottom w:val="0"/>
          <w:divBdr>
            <w:top w:val="none" w:sz="0" w:space="0" w:color="auto"/>
            <w:left w:val="none" w:sz="0" w:space="0" w:color="auto"/>
            <w:bottom w:val="none" w:sz="0" w:space="0" w:color="auto"/>
            <w:right w:val="none" w:sz="0" w:space="0" w:color="auto"/>
          </w:divBdr>
        </w:div>
        <w:div w:id="664091913">
          <w:marLeft w:val="274"/>
          <w:marRight w:val="0"/>
          <w:marTop w:val="0"/>
          <w:marBottom w:val="0"/>
          <w:divBdr>
            <w:top w:val="none" w:sz="0" w:space="0" w:color="auto"/>
            <w:left w:val="none" w:sz="0" w:space="0" w:color="auto"/>
            <w:bottom w:val="none" w:sz="0" w:space="0" w:color="auto"/>
            <w:right w:val="none" w:sz="0" w:space="0" w:color="auto"/>
          </w:divBdr>
        </w:div>
        <w:div w:id="1950430573">
          <w:marLeft w:val="274"/>
          <w:marRight w:val="0"/>
          <w:marTop w:val="0"/>
          <w:marBottom w:val="0"/>
          <w:divBdr>
            <w:top w:val="none" w:sz="0" w:space="0" w:color="auto"/>
            <w:left w:val="none" w:sz="0" w:space="0" w:color="auto"/>
            <w:bottom w:val="none" w:sz="0" w:space="0" w:color="auto"/>
            <w:right w:val="none" w:sz="0" w:space="0" w:color="auto"/>
          </w:divBdr>
        </w:div>
        <w:div w:id="734738546">
          <w:marLeft w:val="274"/>
          <w:marRight w:val="0"/>
          <w:marTop w:val="0"/>
          <w:marBottom w:val="0"/>
          <w:divBdr>
            <w:top w:val="none" w:sz="0" w:space="0" w:color="auto"/>
            <w:left w:val="none" w:sz="0" w:space="0" w:color="auto"/>
            <w:bottom w:val="none" w:sz="0" w:space="0" w:color="auto"/>
            <w:right w:val="none" w:sz="0" w:space="0" w:color="auto"/>
          </w:divBdr>
        </w:div>
        <w:div w:id="1834947915">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gif"/><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comments" Target="comments.xml"/><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gif"/><Relationship Id="rId4" Type="http://schemas.openxmlformats.org/officeDocument/2006/relationships/settings" Target="settings.xml"/><Relationship Id="rId9" Type="http://schemas.openxmlformats.org/officeDocument/2006/relationships/hyperlink" Target="mailto:simi.thomas@verbat.com" TargetMode="External"/><Relationship Id="rId13" Type="http://schemas.openxmlformats.org/officeDocument/2006/relationships/image" Target="media/image5.png"/><Relationship Id="rId18" Type="http://schemas.microsoft.com/office/2011/relationships/commentsExtended" Target="commentsExtended.xml"/><Relationship Id="rId39" Type="http://schemas.openxmlformats.org/officeDocument/2006/relationships/image" Target="media/image2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D41F9-A15E-45A1-824F-A3EE31665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Pages>
  <Words>9207</Words>
  <Characters>52483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GREESHMA K K</dc:creator>
  <cp:keywords/>
  <dc:description/>
  <cp:lastModifiedBy>Prashant Thomas</cp:lastModifiedBy>
  <cp:revision>4</cp:revision>
  <cp:lastPrinted>2018-05-23T15:38:00Z</cp:lastPrinted>
  <dcterms:created xsi:type="dcterms:W3CDTF">2018-06-11T10:34:00Z</dcterms:created>
  <dcterms:modified xsi:type="dcterms:W3CDTF">2018-06-11T12:54:00Z</dcterms:modified>
</cp:coreProperties>
</file>